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754E2" w14:textId="77777777" w:rsidR="0047123F" w:rsidRDefault="00000000" w:rsidP="00661603">
      <w:pPr>
        <w:pStyle w:val="af5"/>
        <w:jc w:val="center"/>
        <w:rPr>
          <w:rFonts w:ascii="宋体" w:eastAsia="宋体" w:hAnsi="宋体"/>
          <w:b/>
          <w:bCs/>
          <w:sz w:val="48"/>
          <w:szCs w:val="48"/>
        </w:rPr>
      </w:pPr>
      <w:bookmarkStart w:id="0" w:name="_Toc134549079"/>
      <w:bookmarkStart w:id="1" w:name="_Toc134549274"/>
      <w:r w:rsidRPr="00661603">
        <w:rPr>
          <w:rFonts w:ascii="宋体" w:eastAsia="宋体" w:hAnsi="宋体"/>
          <w:b/>
          <w:bCs/>
          <w:sz w:val="48"/>
          <w:szCs w:val="48"/>
        </w:rPr>
        <w:t>表情识别</w:t>
      </w:r>
      <w:bookmarkEnd w:id="0"/>
      <w:bookmarkEnd w:id="1"/>
    </w:p>
    <w:p w14:paraId="04691BD0" w14:textId="77777777" w:rsidR="00661603" w:rsidRPr="00661603" w:rsidRDefault="00661603" w:rsidP="00661603">
      <w:pPr>
        <w:pStyle w:val="af5"/>
        <w:jc w:val="center"/>
        <w:rPr>
          <w:rFonts w:ascii="宋体" w:eastAsia="宋体" w:hAnsi="宋体" w:hint="eastAsia"/>
          <w:b/>
          <w:bCs/>
          <w:sz w:val="48"/>
          <w:szCs w:val="48"/>
        </w:rPr>
      </w:pPr>
    </w:p>
    <w:p w14:paraId="2390CBAF" w14:textId="59F6AD4F" w:rsidR="002F608F" w:rsidRPr="00661603" w:rsidRDefault="00000000" w:rsidP="00661603">
      <w:pPr>
        <w:pStyle w:val="af5"/>
        <w:jc w:val="center"/>
        <w:rPr>
          <w:rFonts w:ascii="宋体" w:eastAsia="宋体" w:hAnsi="宋体"/>
          <w:b/>
          <w:bCs/>
          <w:sz w:val="36"/>
          <w:szCs w:val="36"/>
        </w:rPr>
      </w:pPr>
      <w:bookmarkStart w:id="2" w:name="_Toc134549080"/>
      <w:bookmarkStart w:id="3" w:name="_Toc134549275"/>
      <w:r w:rsidRPr="00661603">
        <w:rPr>
          <w:rFonts w:ascii="宋体" w:eastAsia="宋体" w:hAnsi="宋体"/>
          <w:b/>
          <w:bCs/>
          <w:sz w:val="36"/>
          <w:szCs w:val="36"/>
        </w:rPr>
        <w:t>摘要</w:t>
      </w:r>
      <w:bookmarkEnd w:id="2"/>
      <w:bookmarkEnd w:id="3"/>
    </w:p>
    <w:p w14:paraId="476DCA4C" w14:textId="72DF2AF0" w:rsidR="0047123F" w:rsidRPr="002F608F" w:rsidRDefault="002F608F" w:rsidP="002F608F">
      <w:pPr>
        <w:widowControl/>
        <w:rPr>
          <w:rFonts w:ascii="宋体" w:eastAsia="宋体" w:hAnsi="宋体" w:hint="eastAsia"/>
          <w:b/>
          <w:bCs/>
          <w:color w:val="1A1A1A"/>
          <w:sz w:val="36"/>
          <w:szCs w:val="36"/>
        </w:rPr>
      </w:pPr>
      <w:r>
        <w:rPr>
          <w:rFonts w:ascii="宋体" w:eastAsia="宋体" w:hAnsi="宋体"/>
        </w:rPr>
        <w:br w:type="page"/>
      </w:r>
    </w:p>
    <w:sdt>
      <w:sdtPr>
        <w:rPr>
          <w:lang w:val="zh-CN"/>
        </w:rPr>
        <w:id w:val="466090984"/>
        <w:docPartObj>
          <w:docPartGallery w:val="Table of Contents"/>
          <w:docPartUnique/>
        </w:docPartObj>
      </w:sdtPr>
      <w:sdtEndPr>
        <w:rPr>
          <w:rFonts w:asciiTheme="minorHAnsi" w:eastAsiaTheme="minorHAnsi" w:hAnsiTheme="minorHAnsi" w:cstheme="minorBidi"/>
          <w:caps/>
          <w:noProof/>
          <w:color w:val="333333"/>
          <w:kern w:val="2"/>
          <w:sz w:val="20"/>
          <w:szCs w:val="20"/>
          <w:lang w:val="en-US"/>
        </w:rPr>
      </w:sdtEndPr>
      <w:sdtContent>
        <w:p w14:paraId="61AA55C8" w14:textId="77777777" w:rsidR="00661603" w:rsidRDefault="002F608F" w:rsidP="002F608F">
          <w:pPr>
            <w:pStyle w:val="TOC"/>
            <w:jc w:val="center"/>
            <w:rPr>
              <w:noProof/>
            </w:rPr>
          </w:pPr>
          <w:r w:rsidRPr="002F608F">
            <w:rPr>
              <w:rFonts w:ascii="宋体" w:eastAsia="宋体" w:hAnsi="宋体"/>
              <w:sz w:val="36"/>
              <w:szCs w:val="36"/>
              <w:lang w:val="zh-CN"/>
            </w:rPr>
            <w:t>目录</w:t>
          </w:r>
          <w:r>
            <w:rPr>
              <w:b w:val="0"/>
              <w:bCs w:val="0"/>
            </w:rPr>
            <w:fldChar w:fldCharType="begin"/>
          </w:r>
          <w:r>
            <w:instrText>TOC \o "1-3" \h \z \u</w:instrText>
          </w:r>
          <w:r>
            <w:rPr>
              <w:b w:val="0"/>
              <w:bCs w:val="0"/>
            </w:rPr>
            <w:fldChar w:fldCharType="separate"/>
          </w:r>
        </w:p>
        <w:p w14:paraId="2F9FD494" w14:textId="273C7571" w:rsidR="00661603" w:rsidRDefault="00661603" w:rsidP="00661603">
          <w:pPr>
            <w:pStyle w:val="TOC1"/>
            <w:rPr>
              <w:rFonts w:eastAsiaTheme="minorEastAsia"/>
              <w:noProof/>
              <w:color w:val="auto"/>
              <w:sz w:val="21"/>
              <w:szCs w:val="24"/>
              <w14:ligatures w14:val="standardContextual"/>
            </w:rPr>
          </w:pPr>
          <w:hyperlink w:anchor="_Toc134552720" w:history="1">
            <w:r w:rsidRPr="00CE23DB">
              <w:rPr>
                <w:rStyle w:val="a4"/>
                <w:rFonts w:ascii="宋体" w:eastAsia="宋体" w:hAnsi="宋体"/>
                <w:noProof/>
              </w:rPr>
              <w:t>第一章 引言</w:t>
            </w:r>
            <w:r>
              <w:rPr>
                <w:noProof/>
                <w:webHidden/>
              </w:rPr>
              <w:tab/>
            </w:r>
            <w:r>
              <w:rPr>
                <w:noProof/>
                <w:webHidden/>
              </w:rPr>
              <w:fldChar w:fldCharType="begin"/>
            </w:r>
            <w:r>
              <w:rPr>
                <w:noProof/>
                <w:webHidden/>
              </w:rPr>
              <w:instrText xml:space="preserve"> PAGEREF _Toc134552720 \h </w:instrText>
            </w:r>
            <w:r>
              <w:rPr>
                <w:noProof/>
                <w:webHidden/>
              </w:rPr>
            </w:r>
            <w:r>
              <w:rPr>
                <w:noProof/>
                <w:webHidden/>
              </w:rPr>
              <w:fldChar w:fldCharType="separate"/>
            </w:r>
            <w:r>
              <w:rPr>
                <w:noProof/>
                <w:webHidden/>
              </w:rPr>
              <w:t>3</w:t>
            </w:r>
            <w:r>
              <w:rPr>
                <w:noProof/>
                <w:webHidden/>
              </w:rPr>
              <w:fldChar w:fldCharType="end"/>
            </w:r>
          </w:hyperlink>
        </w:p>
        <w:p w14:paraId="21AB0E28" w14:textId="1785C454"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1" w:history="1">
            <w:r w:rsidRPr="00CE23DB">
              <w:rPr>
                <w:rStyle w:val="a4"/>
                <w:rFonts w:ascii="宋体" w:eastAsia="宋体" w:hAnsi="宋体"/>
                <w:noProof/>
              </w:rPr>
              <w:t>1.1 背景</w:t>
            </w:r>
            <w:r>
              <w:rPr>
                <w:noProof/>
                <w:webHidden/>
              </w:rPr>
              <w:tab/>
            </w:r>
            <w:r>
              <w:rPr>
                <w:noProof/>
                <w:webHidden/>
              </w:rPr>
              <w:fldChar w:fldCharType="begin"/>
            </w:r>
            <w:r>
              <w:rPr>
                <w:noProof/>
                <w:webHidden/>
              </w:rPr>
              <w:instrText xml:space="preserve"> PAGEREF _Toc134552721 \h </w:instrText>
            </w:r>
            <w:r>
              <w:rPr>
                <w:noProof/>
                <w:webHidden/>
              </w:rPr>
            </w:r>
            <w:r>
              <w:rPr>
                <w:noProof/>
                <w:webHidden/>
              </w:rPr>
              <w:fldChar w:fldCharType="separate"/>
            </w:r>
            <w:r>
              <w:rPr>
                <w:noProof/>
                <w:webHidden/>
              </w:rPr>
              <w:t>3</w:t>
            </w:r>
            <w:r>
              <w:rPr>
                <w:noProof/>
                <w:webHidden/>
              </w:rPr>
              <w:fldChar w:fldCharType="end"/>
            </w:r>
          </w:hyperlink>
        </w:p>
        <w:p w14:paraId="3A4AC696" w14:textId="483C0772" w:rsidR="00661603" w:rsidRDefault="00661603" w:rsidP="00661603">
          <w:pPr>
            <w:pStyle w:val="TOC1"/>
            <w:rPr>
              <w:rFonts w:eastAsiaTheme="minorEastAsia"/>
              <w:noProof/>
              <w:color w:val="auto"/>
              <w:sz w:val="21"/>
              <w:szCs w:val="24"/>
              <w14:ligatures w14:val="standardContextual"/>
            </w:rPr>
          </w:pPr>
          <w:hyperlink w:anchor="_Toc134552722" w:history="1">
            <w:r w:rsidRPr="00CE23DB">
              <w:rPr>
                <w:rStyle w:val="a4"/>
                <w:rFonts w:ascii="宋体" w:eastAsia="宋体" w:hAnsi="宋体"/>
                <w:noProof/>
              </w:rPr>
              <w:t>第二章 数据处理</w:t>
            </w:r>
            <w:r>
              <w:rPr>
                <w:noProof/>
                <w:webHidden/>
              </w:rPr>
              <w:tab/>
            </w:r>
            <w:r>
              <w:rPr>
                <w:noProof/>
                <w:webHidden/>
              </w:rPr>
              <w:fldChar w:fldCharType="begin"/>
            </w:r>
            <w:r>
              <w:rPr>
                <w:noProof/>
                <w:webHidden/>
              </w:rPr>
              <w:instrText xml:space="preserve"> PAGEREF _Toc134552722 \h </w:instrText>
            </w:r>
            <w:r>
              <w:rPr>
                <w:noProof/>
                <w:webHidden/>
              </w:rPr>
            </w:r>
            <w:r>
              <w:rPr>
                <w:noProof/>
                <w:webHidden/>
              </w:rPr>
              <w:fldChar w:fldCharType="separate"/>
            </w:r>
            <w:r>
              <w:rPr>
                <w:noProof/>
                <w:webHidden/>
              </w:rPr>
              <w:t>3</w:t>
            </w:r>
            <w:r>
              <w:rPr>
                <w:noProof/>
                <w:webHidden/>
              </w:rPr>
              <w:fldChar w:fldCharType="end"/>
            </w:r>
          </w:hyperlink>
        </w:p>
        <w:p w14:paraId="61B128DB" w14:textId="2B4B8EFF"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3" w:history="1">
            <w:r w:rsidRPr="00CE23DB">
              <w:rPr>
                <w:rStyle w:val="a4"/>
                <w:rFonts w:ascii="宋体" w:eastAsia="宋体" w:hAnsi="宋体"/>
                <w:noProof/>
              </w:rPr>
              <w:t>2.1 Fer2013数据集</w:t>
            </w:r>
            <w:r>
              <w:rPr>
                <w:noProof/>
                <w:webHidden/>
              </w:rPr>
              <w:tab/>
            </w:r>
            <w:r>
              <w:rPr>
                <w:noProof/>
                <w:webHidden/>
              </w:rPr>
              <w:fldChar w:fldCharType="begin"/>
            </w:r>
            <w:r>
              <w:rPr>
                <w:noProof/>
                <w:webHidden/>
              </w:rPr>
              <w:instrText xml:space="preserve"> PAGEREF _Toc134552723 \h </w:instrText>
            </w:r>
            <w:r>
              <w:rPr>
                <w:noProof/>
                <w:webHidden/>
              </w:rPr>
            </w:r>
            <w:r>
              <w:rPr>
                <w:noProof/>
                <w:webHidden/>
              </w:rPr>
              <w:fldChar w:fldCharType="separate"/>
            </w:r>
            <w:r>
              <w:rPr>
                <w:noProof/>
                <w:webHidden/>
              </w:rPr>
              <w:t>3</w:t>
            </w:r>
            <w:r>
              <w:rPr>
                <w:noProof/>
                <w:webHidden/>
              </w:rPr>
              <w:fldChar w:fldCharType="end"/>
            </w:r>
          </w:hyperlink>
        </w:p>
        <w:p w14:paraId="64793485" w14:textId="102CD003"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4" w:history="1">
            <w:r w:rsidRPr="00CE23DB">
              <w:rPr>
                <w:rStyle w:val="a4"/>
                <w:rFonts w:ascii="宋体" w:eastAsia="宋体" w:hAnsi="宋体"/>
                <w:noProof/>
              </w:rPr>
              <w:t>2.2 数据集基本情况</w:t>
            </w:r>
            <w:r>
              <w:rPr>
                <w:noProof/>
                <w:webHidden/>
              </w:rPr>
              <w:tab/>
            </w:r>
            <w:r>
              <w:rPr>
                <w:noProof/>
                <w:webHidden/>
              </w:rPr>
              <w:fldChar w:fldCharType="begin"/>
            </w:r>
            <w:r>
              <w:rPr>
                <w:noProof/>
                <w:webHidden/>
              </w:rPr>
              <w:instrText xml:space="preserve"> PAGEREF _Toc134552724 \h </w:instrText>
            </w:r>
            <w:r>
              <w:rPr>
                <w:noProof/>
                <w:webHidden/>
              </w:rPr>
            </w:r>
            <w:r>
              <w:rPr>
                <w:noProof/>
                <w:webHidden/>
              </w:rPr>
              <w:fldChar w:fldCharType="separate"/>
            </w:r>
            <w:r>
              <w:rPr>
                <w:noProof/>
                <w:webHidden/>
              </w:rPr>
              <w:t>4</w:t>
            </w:r>
            <w:r>
              <w:rPr>
                <w:noProof/>
                <w:webHidden/>
              </w:rPr>
              <w:fldChar w:fldCharType="end"/>
            </w:r>
          </w:hyperlink>
        </w:p>
        <w:p w14:paraId="18E0BFCA" w14:textId="4ECE3D63"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5" w:history="1">
            <w:r w:rsidRPr="00CE23DB">
              <w:rPr>
                <w:rStyle w:val="a4"/>
                <w:rFonts w:ascii="宋体" w:eastAsia="宋体" w:hAnsi="宋体"/>
                <w:noProof/>
              </w:rPr>
              <w:t>2.3 数据增强</w:t>
            </w:r>
            <w:r>
              <w:rPr>
                <w:noProof/>
                <w:webHidden/>
              </w:rPr>
              <w:tab/>
            </w:r>
            <w:r>
              <w:rPr>
                <w:noProof/>
                <w:webHidden/>
              </w:rPr>
              <w:fldChar w:fldCharType="begin"/>
            </w:r>
            <w:r>
              <w:rPr>
                <w:noProof/>
                <w:webHidden/>
              </w:rPr>
              <w:instrText xml:space="preserve"> PAGEREF _Toc134552725 \h </w:instrText>
            </w:r>
            <w:r>
              <w:rPr>
                <w:noProof/>
                <w:webHidden/>
              </w:rPr>
            </w:r>
            <w:r>
              <w:rPr>
                <w:noProof/>
                <w:webHidden/>
              </w:rPr>
              <w:fldChar w:fldCharType="separate"/>
            </w:r>
            <w:r>
              <w:rPr>
                <w:noProof/>
                <w:webHidden/>
              </w:rPr>
              <w:t>5</w:t>
            </w:r>
            <w:r>
              <w:rPr>
                <w:noProof/>
                <w:webHidden/>
              </w:rPr>
              <w:fldChar w:fldCharType="end"/>
            </w:r>
          </w:hyperlink>
        </w:p>
        <w:p w14:paraId="012A6A53" w14:textId="4BDAC9F0" w:rsidR="00661603" w:rsidRDefault="00661603" w:rsidP="00661603">
          <w:pPr>
            <w:pStyle w:val="TOC1"/>
            <w:rPr>
              <w:rFonts w:eastAsiaTheme="minorEastAsia"/>
              <w:noProof/>
              <w:color w:val="auto"/>
              <w:sz w:val="21"/>
              <w:szCs w:val="24"/>
              <w14:ligatures w14:val="standardContextual"/>
            </w:rPr>
          </w:pPr>
          <w:hyperlink w:anchor="_Toc134552726" w:history="1">
            <w:r w:rsidRPr="00CE23DB">
              <w:rPr>
                <w:rStyle w:val="a4"/>
                <w:rFonts w:ascii="宋体" w:eastAsia="宋体" w:hAnsi="宋体"/>
                <w:noProof/>
              </w:rPr>
              <w:t>第三章 Gabor滤波器与AdaBoost分类器</w:t>
            </w:r>
            <w:r>
              <w:rPr>
                <w:noProof/>
                <w:webHidden/>
              </w:rPr>
              <w:tab/>
            </w:r>
            <w:r>
              <w:rPr>
                <w:noProof/>
                <w:webHidden/>
              </w:rPr>
              <w:fldChar w:fldCharType="begin"/>
            </w:r>
            <w:r>
              <w:rPr>
                <w:noProof/>
                <w:webHidden/>
              </w:rPr>
              <w:instrText xml:space="preserve"> PAGEREF _Toc134552726 \h </w:instrText>
            </w:r>
            <w:r>
              <w:rPr>
                <w:noProof/>
                <w:webHidden/>
              </w:rPr>
            </w:r>
            <w:r>
              <w:rPr>
                <w:noProof/>
                <w:webHidden/>
              </w:rPr>
              <w:fldChar w:fldCharType="separate"/>
            </w:r>
            <w:r>
              <w:rPr>
                <w:noProof/>
                <w:webHidden/>
              </w:rPr>
              <w:t>5</w:t>
            </w:r>
            <w:r>
              <w:rPr>
                <w:noProof/>
                <w:webHidden/>
              </w:rPr>
              <w:fldChar w:fldCharType="end"/>
            </w:r>
          </w:hyperlink>
        </w:p>
        <w:p w14:paraId="533D9FA2" w14:textId="0D48B8E4"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7" w:history="1">
            <w:r w:rsidRPr="00CE23DB">
              <w:rPr>
                <w:rStyle w:val="a4"/>
                <w:rFonts w:ascii="宋体" w:eastAsia="宋体" w:hAnsi="宋体"/>
                <w:noProof/>
              </w:rPr>
              <w:t>3.1 Gabor滤波器</w:t>
            </w:r>
            <w:r>
              <w:rPr>
                <w:noProof/>
                <w:webHidden/>
              </w:rPr>
              <w:tab/>
            </w:r>
            <w:r>
              <w:rPr>
                <w:noProof/>
                <w:webHidden/>
              </w:rPr>
              <w:fldChar w:fldCharType="begin"/>
            </w:r>
            <w:r>
              <w:rPr>
                <w:noProof/>
                <w:webHidden/>
              </w:rPr>
              <w:instrText xml:space="preserve"> PAGEREF _Toc134552727 \h </w:instrText>
            </w:r>
            <w:r>
              <w:rPr>
                <w:noProof/>
                <w:webHidden/>
              </w:rPr>
            </w:r>
            <w:r>
              <w:rPr>
                <w:noProof/>
                <w:webHidden/>
              </w:rPr>
              <w:fldChar w:fldCharType="separate"/>
            </w:r>
            <w:r>
              <w:rPr>
                <w:noProof/>
                <w:webHidden/>
              </w:rPr>
              <w:t>5</w:t>
            </w:r>
            <w:r>
              <w:rPr>
                <w:noProof/>
                <w:webHidden/>
              </w:rPr>
              <w:fldChar w:fldCharType="end"/>
            </w:r>
          </w:hyperlink>
        </w:p>
        <w:p w14:paraId="7E21ED81" w14:textId="6DDEF4A6"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8" w:history="1">
            <w:r w:rsidRPr="00CE23DB">
              <w:rPr>
                <w:rStyle w:val="a4"/>
                <w:rFonts w:ascii="宋体" w:eastAsia="宋体" w:hAnsi="宋体"/>
                <w:noProof/>
              </w:rPr>
              <w:t>3.2 PCA 降维</w:t>
            </w:r>
            <w:r>
              <w:rPr>
                <w:noProof/>
                <w:webHidden/>
              </w:rPr>
              <w:tab/>
            </w:r>
            <w:r>
              <w:rPr>
                <w:noProof/>
                <w:webHidden/>
              </w:rPr>
              <w:fldChar w:fldCharType="begin"/>
            </w:r>
            <w:r>
              <w:rPr>
                <w:noProof/>
                <w:webHidden/>
              </w:rPr>
              <w:instrText xml:space="preserve"> PAGEREF _Toc134552728 \h </w:instrText>
            </w:r>
            <w:r>
              <w:rPr>
                <w:noProof/>
                <w:webHidden/>
              </w:rPr>
            </w:r>
            <w:r>
              <w:rPr>
                <w:noProof/>
                <w:webHidden/>
              </w:rPr>
              <w:fldChar w:fldCharType="separate"/>
            </w:r>
            <w:r>
              <w:rPr>
                <w:noProof/>
                <w:webHidden/>
              </w:rPr>
              <w:t>6</w:t>
            </w:r>
            <w:r>
              <w:rPr>
                <w:noProof/>
                <w:webHidden/>
              </w:rPr>
              <w:fldChar w:fldCharType="end"/>
            </w:r>
          </w:hyperlink>
        </w:p>
        <w:p w14:paraId="76A1697E" w14:textId="779DD447"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29" w:history="1">
            <w:r w:rsidRPr="00CE23DB">
              <w:rPr>
                <w:rStyle w:val="a4"/>
                <w:rFonts w:ascii="宋体" w:eastAsia="宋体" w:hAnsi="宋体"/>
                <w:noProof/>
              </w:rPr>
              <w:t>3.3 AdaBoost 分类器</w:t>
            </w:r>
            <w:r>
              <w:rPr>
                <w:noProof/>
                <w:webHidden/>
              </w:rPr>
              <w:tab/>
            </w:r>
            <w:r>
              <w:rPr>
                <w:noProof/>
                <w:webHidden/>
              </w:rPr>
              <w:fldChar w:fldCharType="begin"/>
            </w:r>
            <w:r>
              <w:rPr>
                <w:noProof/>
                <w:webHidden/>
              </w:rPr>
              <w:instrText xml:space="preserve"> PAGEREF _Toc134552729 \h </w:instrText>
            </w:r>
            <w:r>
              <w:rPr>
                <w:noProof/>
                <w:webHidden/>
              </w:rPr>
            </w:r>
            <w:r>
              <w:rPr>
                <w:noProof/>
                <w:webHidden/>
              </w:rPr>
              <w:fldChar w:fldCharType="separate"/>
            </w:r>
            <w:r>
              <w:rPr>
                <w:noProof/>
                <w:webHidden/>
              </w:rPr>
              <w:t>7</w:t>
            </w:r>
            <w:r>
              <w:rPr>
                <w:noProof/>
                <w:webHidden/>
              </w:rPr>
              <w:fldChar w:fldCharType="end"/>
            </w:r>
          </w:hyperlink>
        </w:p>
        <w:p w14:paraId="2958FBE3" w14:textId="0AEC7FD7"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30" w:history="1">
            <w:r w:rsidRPr="00CE23DB">
              <w:rPr>
                <w:rStyle w:val="a4"/>
                <w:rFonts w:ascii="宋体" w:eastAsia="宋体" w:hAnsi="宋体"/>
                <w:noProof/>
              </w:rPr>
              <w:t>3.4 实验结果</w:t>
            </w:r>
            <w:r>
              <w:rPr>
                <w:noProof/>
                <w:webHidden/>
              </w:rPr>
              <w:tab/>
            </w:r>
            <w:r>
              <w:rPr>
                <w:noProof/>
                <w:webHidden/>
              </w:rPr>
              <w:fldChar w:fldCharType="begin"/>
            </w:r>
            <w:r>
              <w:rPr>
                <w:noProof/>
                <w:webHidden/>
              </w:rPr>
              <w:instrText xml:space="preserve"> PAGEREF _Toc134552730 \h </w:instrText>
            </w:r>
            <w:r>
              <w:rPr>
                <w:noProof/>
                <w:webHidden/>
              </w:rPr>
            </w:r>
            <w:r>
              <w:rPr>
                <w:noProof/>
                <w:webHidden/>
              </w:rPr>
              <w:fldChar w:fldCharType="separate"/>
            </w:r>
            <w:r>
              <w:rPr>
                <w:noProof/>
                <w:webHidden/>
              </w:rPr>
              <w:t>8</w:t>
            </w:r>
            <w:r>
              <w:rPr>
                <w:noProof/>
                <w:webHidden/>
              </w:rPr>
              <w:fldChar w:fldCharType="end"/>
            </w:r>
          </w:hyperlink>
        </w:p>
        <w:p w14:paraId="55C409B5" w14:textId="45C07FB8" w:rsidR="00661603" w:rsidRDefault="00661603" w:rsidP="00661603">
          <w:pPr>
            <w:pStyle w:val="TOC1"/>
            <w:rPr>
              <w:rFonts w:eastAsiaTheme="minorEastAsia"/>
              <w:noProof/>
              <w:color w:val="auto"/>
              <w:sz w:val="21"/>
              <w:szCs w:val="24"/>
              <w14:ligatures w14:val="standardContextual"/>
            </w:rPr>
          </w:pPr>
          <w:hyperlink w:anchor="_Toc134552731" w:history="1">
            <w:r w:rsidRPr="00CE23DB">
              <w:rPr>
                <w:rStyle w:val="a4"/>
                <w:rFonts w:ascii="宋体" w:eastAsia="宋体" w:hAnsi="宋体"/>
                <w:noProof/>
              </w:rPr>
              <w:t>第四章 AlexNet</w:t>
            </w:r>
            <w:r>
              <w:rPr>
                <w:noProof/>
                <w:webHidden/>
              </w:rPr>
              <w:tab/>
            </w:r>
            <w:r>
              <w:rPr>
                <w:noProof/>
                <w:webHidden/>
              </w:rPr>
              <w:fldChar w:fldCharType="begin"/>
            </w:r>
            <w:r>
              <w:rPr>
                <w:noProof/>
                <w:webHidden/>
              </w:rPr>
              <w:instrText xml:space="preserve"> PAGEREF _Toc134552731 \h </w:instrText>
            </w:r>
            <w:r>
              <w:rPr>
                <w:noProof/>
                <w:webHidden/>
              </w:rPr>
            </w:r>
            <w:r>
              <w:rPr>
                <w:noProof/>
                <w:webHidden/>
              </w:rPr>
              <w:fldChar w:fldCharType="separate"/>
            </w:r>
            <w:r>
              <w:rPr>
                <w:noProof/>
                <w:webHidden/>
              </w:rPr>
              <w:t>9</w:t>
            </w:r>
            <w:r>
              <w:rPr>
                <w:noProof/>
                <w:webHidden/>
              </w:rPr>
              <w:fldChar w:fldCharType="end"/>
            </w:r>
          </w:hyperlink>
        </w:p>
        <w:p w14:paraId="5CB54137" w14:textId="4226B586"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32" w:history="1">
            <w:r w:rsidRPr="00CE23DB">
              <w:rPr>
                <w:rStyle w:val="a4"/>
                <w:rFonts w:ascii="宋体" w:eastAsia="宋体" w:hAnsi="宋体"/>
                <w:noProof/>
              </w:rPr>
              <w:t>4.1 AlexNet</w:t>
            </w:r>
            <w:r>
              <w:rPr>
                <w:noProof/>
                <w:webHidden/>
              </w:rPr>
              <w:tab/>
            </w:r>
            <w:r>
              <w:rPr>
                <w:noProof/>
                <w:webHidden/>
              </w:rPr>
              <w:fldChar w:fldCharType="begin"/>
            </w:r>
            <w:r>
              <w:rPr>
                <w:noProof/>
                <w:webHidden/>
              </w:rPr>
              <w:instrText xml:space="preserve"> PAGEREF _Toc134552732 \h </w:instrText>
            </w:r>
            <w:r>
              <w:rPr>
                <w:noProof/>
                <w:webHidden/>
              </w:rPr>
            </w:r>
            <w:r>
              <w:rPr>
                <w:noProof/>
                <w:webHidden/>
              </w:rPr>
              <w:fldChar w:fldCharType="separate"/>
            </w:r>
            <w:r>
              <w:rPr>
                <w:noProof/>
                <w:webHidden/>
              </w:rPr>
              <w:t>9</w:t>
            </w:r>
            <w:r>
              <w:rPr>
                <w:noProof/>
                <w:webHidden/>
              </w:rPr>
              <w:fldChar w:fldCharType="end"/>
            </w:r>
          </w:hyperlink>
        </w:p>
        <w:p w14:paraId="3093BA5E" w14:textId="1E5AF282"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33" w:history="1">
            <w:r w:rsidRPr="00CE23DB">
              <w:rPr>
                <w:rStyle w:val="a4"/>
                <w:rFonts w:ascii="宋体" w:eastAsia="宋体" w:hAnsi="宋体"/>
                <w:noProof/>
              </w:rPr>
              <w:t>4.2 网络实现</w:t>
            </w:r>
            <w:r>
              <w:rPr>
                <w:noProof/>
                <w:webHidden/>
              </w:rPr>
              <w:tab/>
            </w:r>
            <w:r>
              <w:rPr>
                <w:noProof/>
                <w:webHidden/>
              </w:rPr>
              <w:fldChar w:fldCharType="begin"/>
            </w:r>
            <w:r>
              <w:rPr>
                <w:noProof/>
                <w:webHidden/>
              </w:rPr>
              <w:instrText xml:space="preserve"> PAGEREF _Toc134552733 \h </w:instrText>
            </w:r>
            <w:r>
              <w:rPr>
                <w:noProof/>
                <w:webHidden/>
              </w:rPr>
            </w:r>
            <w:r>
              <w:rPr>
                <w:noProof/>
                <w:webHidden/>
              </w:rPr>
              <w:fldChar w:fldCharType="separate"/>
            </w:r>
            <w:r>
              <w:rPr>
                <w:noProof/>
                <w:webHidden/>
              </w:rPr>
              <w:t>10</w:t>
            </w:r>
            <w:r>
              <w:rPr>
                <w:noProof/>
                <w:webHidden/>
              </w:rPr>
              <w:fldChar w:fldCharType="end"/>
            </w:r>
          </w:hyperlink>
        </w:p>
        <w:p w14:paraId="2E616464" w14:textId="15FCB331" w:rsidR="00661603" w:rsidRDefault="00661603" w:rsidP="00661603">
          <w:pPr>
            <w:pStyle w:val="TOC1"/>
            <w:rPr>
              <w:rFonts w:eastAsiaTheme="minorEastAsia"/>
              <w:noProof/>
              <w:color w:val="auto"/>
              <w:sz w:val="21"/>
              <w:szCs w:val="24"/>
              <w14:ligatures w14:val="standardContextual"/>
            </w:rPr>
          </w:pPr>
          <w:hyperlink w:anchor="_Toc134552734" w:history="1">
            <w:r w:rsidRPr="00CE23DB">
              <w:rPr>
                <w:rStyle w:val="a4"/>
                <w:rFonts w:ascii="宋体" w:eastAsia="宋体" w:hAnsi="宋体"/>
                <w:noProof/>
              </w:rPr>
              <w:t>第五章 VGG</w:t>
            </w:r>
            <w:r>
              <w:rPr>
                <w:noProof/>
                <w:webHidden/>
              </w:rPr>
              <w:tab/>
            </w:r>
            <w:r>
              <w:rPr>
                <w:noProof/>
                <w:webHidden/>
              </w:rPr>
              <w:fldChar w:fldCharType="begin"/>
            </w:r>
            <w:r>
              <w:rPr>
                <w:noProof/>
                <w:webHidden/>
              </w:rPr>
              <w:instrText xml:space="preserve"> PAGEREF _Toc134552734 \h </w:instrText>
            </w:r>
            <w:r>
              <w:rPr>
                <w:noProof/>
                <w:webHidden/>
              </w:rPr>
            </w:r>
            <w:r>
              <w:rPr>
                <w:noProof/>
                <w:webHidden/>
              </w:rPr>
              <w:fldChar w:fldCharType="separate"/>
            </w:r>
            <w:r>
              <w:rPr>
                <w:noProof/>
                <w:webHidden/>
              </w:rPr>
              <w:t>11</w:t>
            </w:r>
            <w:r>
              <w:rPr>
                <w:noProof/>
                <w:webHidden/>
              </w:rPr>
              <w:fldChar w:fldCharType="end"/>
            </w:r>
          </w:hyperlink>
        </w:p>
        <w:p w14:paraId="69552BAA" w14:textId="4011656A"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35" w:history="1">
            <w:r w:rsidRPr="00CE23DB">
              <w:rPr>
                <w:rStyle w:val="a4"/>
                <w:rFonts w:ascii="宋体" w:eastAsia="宋体" w:hAnsi="宋体"/>
                <w:noProof/>
              </w:rPr>
              <w:t>5.1 VGG</w:t>
            </w:r>
            <w:r>
              <w:rPr>
                <w:noProof/>
                <w:webHidden/>
              </w:rPr>
              <w:tab/>
            </w:r>
            <w:r>
              <w:rPr>
                <w:noProof/>
                <w:webHidden/>
              </w:rPr>
              <w:fldChar w:fldCharType="begin"/>
            </w:r>
            <w:r>
              <w:rPr>
                <w:noProof/>
                <w:webHidden/>
              </w:rPr>
              <w:instrText xml:space="preserve"> PAGEREF _Toc134552735 \h </w:instrText>
            </w:r>
            <w:r>
              <w:rPr>
                <w:noProof/>
                <w:webHidden/>
              </w:rPr>
            </w:r>
            <w:r>
              <w:rPr>
                <w:noProof/>
                <w:webHidden/>
              </w:rPr>
              <w:fldChar w:fldCharType="separate"/>
            </w:r>
            <w:r>
              <w:rPr>
                <w:noProof/>
                <w:webHidden/>
              </w:rPr>
              <w:t>11</w:t>
            </w:r>
            <w:r>
              <w:rPr>
                <w:noProof/>
                <w:webHidden/>
              </w:rPr>
              <w:fldChar w:fldCharType="end"/>
            </w:r>
          </w:hyperlink>
        </w:p>
        <w:p w14:paraId="037902B6" w14:textId="51662AD8"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36" w:history="1">
            <w:r w:rsidRPr="00CE23DB">
              <w:rPr>
                <w:rStyle w:val="a4"/>
                <w:rFonts w:ascii="宋体" w:eastAsia="宋体" w:hAnsi="宋体"/>
                <w:noProof/>
              </w:rPr>
              <w:t>5.2 实验</w:t>
            </w:r>
            <w:r>
              <w:rPr>
                <w:noProof/>
                <w:webHidden/>
              </w:rPr>
              <w:tab/>
            </w:r>
            <w:r>
              <w:rPr>
                <w:noProof/>
                <w:webHidden/>
              </w:rPr>
              <w:fldChar w:fldCharType="begin"/>
            </w:r>
            <w:r>
              <w:rPr>
                <w:noProof/>
                <w:webHidden/>
              </w:rPr>
              <w:instrText xml:space="preserve"> PAGEREF _Toc134552736 \h </w:instrText>
            </w:r>
            <w:r>
              <w:rPr>
                <w:noProof/>
                <w:webHidden/>
              </w:rPr>
            </w:r>
            <w:r>
              <w:rPr>
                <w:noProof/>
                <w:webHidden/>
              </w:rPr>
              <w:fldChar w:fldCharType="separate"/>
            </w:r>
            <w:r>
              <w:rPr>
                <w:noProof/>
                <w:webHidden/>
              </w:rPr>
              <w:t>12</w:t>
            </w:r>
            <w:r>
              <w:rPr>
                <w:noProof/>
                <w:webHidden/>
              </w:rPr>
              <w:fldChar w:fldCharType="end"/>
            </w:r>
          </w:hyperlink>
        </w:p>
        <w:p w14:paraId="5469AD73" w14:textId="16E13833" w:rsidR="00661603" w:rsidRDefault="00661603">
          <w:pPr>
            <w:pStyle w:val="TOC3"/>
            <w:tabs>
              <w:tab w:val="right" w:leader="dot" w:pos="9061"/>
            </w:tabs>
            <w:rPr>
              <w:rFonts w:eastAsiaTheme="minorEastAsia"/>
              <w:i w:val="0"/>
              <w:iCs w:val="0"/>
              <w:noProof/>
              <w:color w:val="auto"/>
              <w:sz w:val="21"/>
              <w:szCs w:val="24"/>
              <w14:ligatures w14:val="standardContextual"/>
            </w:rPr>
          </w:pPr>
          <w:hyperlink w:anchor="_Toc134552737" w:history="1">
            <w:r w:rsidRPr="00CE23DB">
              <w:rPr>
                <w:rStyle w:val="a4"/>
                <w:rFonts w:ascii="宋体" w:eastAsia="宋体" w:hAnsi="宋体"/>
                <w:noProof/>
              </w:rPr>
              <w:t>5.2.1 vgg11</w:t>
            </w:r>
            <w:r>
              <w:rPr>
                <w:noProof/>
                <w:webHidden/>
              </w:rPr>
              <w:tab/>
            </w:r>
            <w:r>
              <w:rPr>
                <w:noProof/>
                <w:webHidden/>
              </w:rPr>
              <w:fldChar w:fldCharType="begin"/>
            </w:r>
            <w:r>
              <w:rPr>
                <w:noProof/>
                <w:webHidden/>
              </w:rPr>
              <w:instrText xml:space="preserve"> PAGEREF _Toc134552737 \h </w:instrText>
            </w:r>
            <w:r>
              <w:rPr>
                <w:noProof/>
                <w:webHidden/>
              </w:rPr>
            </w:r>
            <w:r>
              <w:rPr>
                <w:noProof/>
                <w:webHidden/>
              </w:rPr>
              <w:fldChar w:fldCharType="separate"/>
            </w:r>
            <w:r>
              <w:rPr>
                <w:noProof/>
                <w:webHidden/>
              </w:rPr>
              <w:t>12</w:t>
            </w:r>
            <w:r>
              <w:rPr>
                <w:noProof/>
                <w:webHidden/>
              </w:rPr>
              <w:fldChar w:fldCharType="end"/>
            </w:r>
          </w:hyperlink>
        </w:p>
        <w:p w14:paraId="752FEA7E" w14:textId="66FBB71B" w:rsidR="00661603" w:rsidRDefault="00661603">
          <w:pPr>
            <w:pStyle w:val="TOC3"/>
            <w:tabs>
              <w:tab w:val="right" w:leader="dot" w:pos="9061"/>
            </w:tabs>
            <w:rPr>
              <w:rFonts w:eastAsiaTheme="minorEastAsia"/>
              <w:i w:val="0"/>
              <w:iCs w:val="0"/>
              <w:noProof/>
              <w:color w:val="auto"/>
              <w:sz w:val="21"/>
              <w:szCs w:val="24"/>
              <w14:ligatures w14:val="standardContextual"/>
            </w:rPr>
          </w:pPr>
          <w:hyperlink w:anchor="_Toc134552738" w:history="1">
            <w:r w:rsidRPr="00CE23DB">
              <w:rPr>
                <w:rStyle w:val="a4"/>
                <w:rFonts w:ascii="宋体" w:eastAsia="宋体" w:hAnsi="宋体"/>
                <w:noProof/>
              </w:rPr>
              <w:t>5.2.2 vgg16</w:t>
            </w:r>
            <w:r>
              <w:rPr>
                <w:noProof/>
                <w:webHidden/>
              </w:rPr>
              <w:tab/>
            </w:r>
            <w:r>
              <w:rPr>
                <w:noProof/>
                <w:webHidden/>
              </w:rPr>
              <w:fldChar w:fldCharType="begin"/>
            </w:r>
            <w:r>
              <w:rPr>
                <w:noProof/>
                <w:webHidden/>
              </w:rPr>
              <w:instrText xml:space="preserve"> PAGEREF _Toc134552738 \h </w:instrText>
            </w:r>
            <w:r>
              <w:rPr>
                <w:noProof/>
                <w:webHidden/>
              </w:rPr>
            </w:r>
            <w:r>
              <w:rPr>
                <w:noProof/>
                <w:webHidden/>
              </w:rPr>
              <w:fldChar w:fldCharType="separate"/>
            </w:r>
            <w:r>
              <w:rPr>
                <w:noProof/>
                <w:webHidden/>
              </w:rPr>
              <w:t>12</w:t>
            </w:r>
            <w:r>
              <w:rPr>
                <w:noProof/>
                <w:webHidden/>
              </w:rPr>
              <w:fldChar w:fldCharType="end"/>
            </w:r>
          </w:hyperlink>
        </w:p>
        <w:p w14:paraId="4A43DC2F" w14:textId="75EEE83E" w:rsidR="00661603" w:rsidRDefault="00661603">
          <w:pPr>
            <w:pStyle w:val="TOC3"/>
            <w:tabs>
              <w:tab w:val="right" w:leader="dot" w:pos="9061"/>
            </w:tabs>
            <w:rPr>
              <w:rFonts w:eastAsiaTheme="minorEastAsia"/>
              <w:i w:val="0"/>
              <w:iCs w:val="0"/>
              <w:noProof/>
              <w:color w:val="auto"/>
              <w:sz w:val="21"/>
              <w:szCs w:val="24"/>
              <w14:ligatures w14:val="standardContextual"/>
            </w:rPr>
          </w:pPr>
          <w:hyperlink w:anchor="_Toc134552739" w:history="1">
            <w:r w:rsidRPr="00CE23DB">
              <w:rPr>
                <w:rStyle w:val="a4"/>
                <w:rFonts w:ascii="宋体" w:eastAsia="宋体" w:hAnsi="宋体"/>
                <w:noProof/>
              </w:rPr>
              <w:t>5.2.3 vgg19</w:t>
            </w:r>
            <w:r>
              <w:rPr>
                <w:noProof/>
                <w:webHidden/>
              </w:rPr>
              <w:tab/>
            </w:r>
            <w:r>
              <w:rPr>
                <w:noProof/>
                <w:webHidden/>
              </w:rPr>
              <w:fldChar w:fldCharType="begin"/>
            </w:r>
            <w:r>
              <w:rPr>
                <w:noProof/>
                <w:webHidden/>
              </w:rPr>
              <w:instrText xml:space="preserve"> PAGEREF _Toc134552739 \h </w:instrText>
            </w:r>
            <w:r>
              <w:rPr>
                <w:noProof/>
                <w:webHidden/>
              </w:rPr>
            </w:r>
            <w:r>
              <w:rPr>
                <w:noProof/>
                <w:webHidden/>
              </w:rPr>
              <w:fldChar w:fldCharType="separate"/>
            </w:r>
            <w:r>
              <w:rPr>
                <w:noProof/>
                <w:webHidden/>
              </w:rPr>
              <w:t>13</w:t>
            </w:r>
            <w:r>
              <w:rPr>
                <w:noProof/>
                <w:webHidden/>
              </w:rPr>
              <w:fldChar w:fldCharType="end"/>
            </w:r>
          </w:hyperlink>
        </w:p>
        <w:p w14:paraId="2862CD05" w14:textId="688684C0" w:rsidR="00661603" w:rsidRDefault="00661603" w:rsidP="00661603">
          <w:pPr>
            <w:pStyle w:val="TOC1"/>
            <w:rPr>
              <w:rFonts w:eastAsiaTheme="minorEastAsia"/>
              <w:noProof/>
              <w:color w:val="auto"/>
              <w:sz w:val="21"/>
              <w:szCs w:val="24"/>
              <w14:ligatures w14:val="standardContextual"/>
            </w:rPr>
          </w:pPr>
          <w:hyperlink w:anchor="_Toc134552740" w:history="1">
            <w:r w:rsidRPr="00CE23DB">
              <w:rPr>
                <w:rStyle w:val="a4"/>
                <w:rFonts w:ascii="宋体" w:eastAsia="宋体" w:hAnsi="宋体"/>
                <w:noProof/>
              </w:rPr>
              <w:t>第六章 GoogLeNet</w:t>
            </w:r>
            <w:r>
              <w:rPr>
                <w:noProof/>
                <w:webHidden/>
              </w:rPr>
              <w:tab/>
            </w:r>
            <w:r>
              <w:rPr>
                <w:noProof/>
                <w:webHidden/>
              </w:rPr>
              <w:fldChar w:fldCharType="begin"/>
            </w:r>
            <w:r>
              <w:rPr>
                <w:noProof/>
                <w:webHidden/>
              </w:rPr>
              <w:instrText xml:space="preserve"> PAGEREF _Toc134552740 \h </w:instrText>
            </w:r>
            <w:r>
              <w:rPr>
                <w:noProof/>
                <w:webHidden/>
              </w:rPr>
            </w:r>
            <w:r>
              <w:rPr>
                <w:noProof/>
                <w:webHidden/>
              </w:rPr>
              <w:fldChar w:fldCharType="separate"/>
            </w:r>
            <w:r>
              <w:rPr>
                <w:noProof/>
                <w:webHidden/>
              </w:rPr>
              <w:t>14</w:t>
            </w:r>
            <w:r>
              <w:rPr>
                <w:noProof/>
                <w:webHidden/>
              </w:rPr>
              <w:fldChar w:fldCharType="end"/>
            </w:r>
          </w:hyperlink>
        </w:p>
        <w:p w14:paraId="715FF967" w14:textId="5BB8E6FB"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41" w:history="1">
            <w:r w:rsidRPr="00CE23DB">
              <w:rPr>
                <w:rStyle w:val="a4"/>
                <w:rFonts w:ascii="宋体" w:eastAsia="宋体" w:hAnsi="宋体"/>
                <w:noProof/>
              </w:rPr>
              <w:t>6.1 GoogLeNet</w:t>
            </w:r>
            <w:r>
              <w:rPr>
                <w:noProof/>
                <w:webHidden/>
              </w:rPr>
              <w:tab/>
            </w:r>
            <w:r>
              <w:rPr>
                <w:noProof/>
                <w:webHidden/>
              </w:rPr>
              <w:fldChar w:fldCharType="begin"/>
            </w:r>
            <w:r>
              <w:rPr>
                <w:noProof/>
                <w:webHidden/>
              </w:rPr>
              <w:instrText xml:space="preserve"> PAGEREF _Toc134552741 \h </w:instrText>
            </w:r>
            <w:r>
              <w:rPr>
                <w:noProof/>
                <w:webHidden/>
              </w:rPr>
            </w:r>
            <w:r>
              <w:rPr>
                <w:noProof/>
                <w:webHidden/>
              </w:rPr>
              <w:fldChar w:fldCharType="separate"/>
            </w:r>
            <w:r>
              <w:rPr>
                <w:noProof/>
                <w:webHidden/>
              </w:rPr>
              <w:t>14</w:t>
            </w:r>
            <w:r>
              <w:rPr>
                <w:noProof/>
                <w:webHidden/>
              </w:rPr>
              <w:fldChar w:fldCharType="end"/>
            </w:r>
          </w:hyperlink>
        </w:p>
        <w:p w14:paraId="09EFD44A" w14:textId="4F0AA334"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42" w:history="1">
            <w:r w:rsidRPr="00CE23DB">
              <w:rPr>
                <w:rStyle w:val="a4"/>
                <w:rFonts w:ascii="宋体" w:eastAsia="宋体" w:hAnsi="宋体"/>
                <w:noProof/>
              </w:rPr>
              <w:t>6.2 实验结果</w:t>
            </w:r>
            <w:r>
              <w:rPr>
                <w:noProof/>
                <w:webHidden/>
              </w:rPr>
              <w:tab/>
            </w:r>
            <w:r>
              <w:rPr>
                <w:noProof/>
                <w:webHidden/>
              </w:rPr>
              <w:fldChar w:fldCharType="begin"/>
            </w:r>
            <w:r>
              <w:rPr>
                <w:noProof/>
                <w:webHidden/>
              </w:rPr>
              <w:instrText xml:space="preserve"> PAGEREF _Toc134552742 \h </w:instrText>
            </w:r>
            <w:r>
              <w:rPr>
                <w:noProof/>
                <w:webHidden/>
              </w:rPr>
            </w:r>
            <w:r>
              <w:rPr>
                <w:noProof/>
                <w:webHidden/>
              </w:rPr>
              <w:fldChar w:fldCharType="separate"/>
            </w:r>
            <w:r>
              <w:rPr>
                <w:noProof/>
                <w:webHidden/>
              </w:rPr>
              <w:t>15</w:t>
            </w:r>
            <w:r>
              <w:rPr>
                <w:noProof/>
                <w:webHidden/>
              </w:rPr>
              <w:fldChar w:fldCharType="end"/>
            </w:r>
          </w:hyperlink>
        </w:p>
        <w:p w14:paraId="50AFD5B3" w14:textId="5F2405B5" w:rsidR="00661603" w:rsidRDefault="00661603" w:rsidP="00661603">
          <w:pPr>
            <w:pStyle w:val="TOC1"/>
            <w:rPr>
              <w:rFonts w:eastAsiaTheme="minorEastAsia"/>
              <w:noProof/>
              <w:color w:val="auto"/>
              <w:sz w:val="21"/>
              <w:szCs w:val="24"/>
              <w14:ligatures w14:val="standardContextual"/>
            </w:rPr>
          </w:pPr>
          <w:hyperlink w:anchor="_Toc134552743" w:history="1">
            <w:r w:rsidRPr="00CE23DB">
              <w:rPr>
                <w:rStyle w:val="a4"/>
                <w:rFonts w:ascii="宋体" w:eastAsia="宋体" w:hAnsi="宋体"/>
                <w:noProof/>
              </w:rPr>
              <w:t>第七章 ResNet</w:t>
            </w:r>
            <w:r>
              <w:rPr>
                <w:noProof/>
                <w:webHidden/>
              </w:rPr>
              <w:tab/>
            </w:r>
            <w:r>
              <w:rPr>
                <w:noProof/>
                <w:webHidden/>
              </w:rPr>
              <w:fldChar w:fldCharType="begin"/>
            </w:r>
            <w:r>
              <w:rPr>
                <w:noProof/>
                <w:webHidden/>
              </w:rPr>
              <w:instrText xml:space="preserve"> PAGEREF _Toc134552743 \h </w:instrText>
            </w:r>
            <w:r>
              <w:rPr>
                <w:noProof/>
                <w:webHidden/>
              </w:rPr>
            </w:r>
            <w:r>
              <w:rPr>
                <w:noProof/>
                <w:webHidden/>
              </w:rPr>
              <w:fldChar w:fldCharType="separate"/>
            </w:r>
            <w:r>
              <w:rPr>
                <w:noProof/>
                <w:webHidden/>
              </w:rPr>
              <w:t>15</w:t>
            </w:r>
            <w:r>
              <w:rPr>
                <w:noProof/>
                <w:webHidden/>
              </w:rPr>
              <w:fldChar w:fldCharType="end"/>
            </w:r>
          </w:hyperlink>
        </w:p>
        <w:p w14:paraId="04A6246C" w14:textId="7C489D2C"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44" w:history="1">
            <w:r w:rsidRPr="00CE23DB">
              <w:rPr>
                <w:rStyle w:val="a4"/>
                <w:rFonts w:ascii="宋体" w:eastAsia="宋体" w:hAnsi="宋体"/>
                <w:noProof/>
              </w:rPr>
              <w:t>7.1 ResNet</w:t>
            </w:r>
            <w:r>
              <w:rPr>
                <w:noProof/>
                <w:webHidden/>
              </w:rPr>
              <w:tab/>
            </w:r>
            <w:r>
              <w:rPr>
                <w:noProof/>
                <w:webHidden/>
              </w:rPr>
              <w:fldChar w:fldCharType="begin"/>
            </w:r>
            <w:r>
              <w:rPr>
                <w:noProof/>
                <w:webHidden/>
              </w:rPr>
              <w:instrText xml:space="preserve"> PAGEREF _Toc134552744 \h </w:instrText>
            </w:r>
            <w:r>
              <w:rPr>
                <w:noProof/>
                <w:webHidden/>
              </w:rPr>
            </w:r>
            <w:r>
              <w:rPr>
                <w:noProof/>
                <w:webHidden/>
              </w:rPr>
              <w:fldChar w:fldCharType="separate"/>
            </w:r>
            <w:r>
              <w:rPr>
                <w:noProof/>
                <w:webHidden/>
              </w:rPr>
              <w:t>15</w:t>
            </w:r>
            <w:r>
              <w:rPr>
                <w:noProof/>
                <w:webHidden/>
              </w:rPr>
              <w:fldChar w:fldCharType="end"/>
            </w:r>
          </w:hyperlink>
        </w:p>
        <w:p w14:paraId="74D00864" w14:textId="2E763CED"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45" w:history="1">
            <w:r w:rsidRPr="00CE23DB">
              <w:rPr>
                <w:rStyle w:val="a4"/>
                <w:rFonts w:ascii="宋体" w:eastAsia="宋体" w:hAnsi="宋体"/>
                <w:noProof/>
              </w:rPr>
              <w:t>7.2 网络实现</w:t>
            </w:r>
            <w:r>
              <w:rPr>
                <w:noProof/>
                <w:webHidden/>
              </w:rPr>
              <w:tab/>
            </w:r>
            <w:r>
              <w:rPr>
                <w:noProof/>
                <w:webHidden/>
              </w:rPr>
              <w:fldChar w:fldCharType="begin"/>
            </w:r>
            <w:r>
              <w:rPr>
                <w:noProof/>
                <w:webHidden/>
              </w:rPr>
              <w:instrText xml:space="preserve"> PAGEREF _Toc134552745 \h </w:instrText>
            </w:r>
            <w:r>
              <w:rPr>
                <w:noProof/>
                <w:webHidden/>
              </w:rPr>
            </w:r>
            <w:r>
              <w:rPr>
                <w:noProof/>
                <w:webHidden/>
              </w:rPr>
              <w:fldChar w:fldCharType="separate"/>
            </w:r>
            <w:r>
              <w:rPr>
                <w:noProof/>
                <w:webHidden/>
              </w:rPr>
              <w:t>16</w:t>
            </w:r>
            <w:r>
              <w:rPr>
                <w:noProof/>
                <w:webHidden/>
              </w:rPr>
              <w:fldChar w:fldCharType="end"/>
            </w:r>
          </w:hyperlink>
        </w:p>
        <w:p w14:paraId="6BDED744" w14:textId="6D4174C7"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46" w:history="1">
            <w:r w:rsidRPr="00CE23DB">
              <w:rPr>
                <w:rStyle w:val="a4"/>
                <w:rFonts w:ascii="宋体" w:eastAsia="宋体" w:hAnsi="宋体"/>
                <w:noProof/>
              </w:rPr>
              <w:t>7.3 实验</w:t>
            </w:r>
            <w:r>
              <w:rPr>
                <w:noProof/>
                <w:webHidden/>
              </w:rPr>
              <w:tab/>
            </w:r>
            <w:r>
              <w:rPr>
                <w:noProof/>
                <w:webHidden/>
              </w:rPr>
              <w:fldChar w:fldCharType="begin"/>
            </w:r>
            <w:r>
              <w:rPr>
                <w:noProof/>
                <w:webHidden/>
              </w:rPr>
              <w:instrText xml:space="preserve"> PAGEREF _Toc134552746 \h </w:instrText>
            </w:r>
            <w:r>
              <w:rPr>
                <w:noProof/>
                <w:webHidden/>
              </w:rPr>
            </w:r>
            <w:r>
              <w:rPr>
                <w:noProof/>
                <w:webHidden/>
              </w:rPr>
              <w:fldChar w:fldCharType="separate"/>
            </w:r>
            <w:r>
              <w:rPr>
                <w:noProof/>
                <w:webHidden/>
              </w:rPr>
              <w:t>18</w:t>
            </w:r>
            <w:r>
              <w:rPr>
                <w:noProof/>
                <w:webHidden/>
              </w:rPr>
              <w:fldChar w:fldCharType="end"/>
            </w:r>
          </w:hyperlink>
        </w:p>
        <w:p w14:paraId="5EF53E1E" w14:textId="132870A1" w:rsidR="00661603" w:rsidRDefault="00661603">
          <w:pPr>
            <w:pStyle w:val="TOC3"/>
            <w:tabs>
              <w:tab w:val="right" w:leader="dot" w:pos="9061"/>
            </w:tabs>
            <w:rPr>
              <w:rFonts w:eastAsiaTheme="minorEastAsia"/>
              <w:i w:val="0"/>
              <w:iCs w:val="0"/>
              <w:noProof/>
              <w:color w:val="auto"/>
              <w:sz w:val="21"/>
              <w:szCs w:val="24"/>
              <w14:ligatures w14:val="standardContextual"/>
            </w:rPr>
          </w:pPr>
          <w:hyperlink w:anchor="_Toc134552747" w:history="1">
            <w:r w:rsidRPr="00CE23DB">
              <w:rPr>
                <w:rStyle w:val="a4"/>
                <w:rFonts w:ascii="宋体" w:eastAsia="宋体" w:hAnsi="宋体"/>
                <w:noProof/>
              </w:rPr>
              <w:t>7.3.1 数据预处理</w:t>
            </w:r>
            <w:r>
              <w:rPr>
                <w:noProof/>
                <w:webHidden/>
              </w:rPr>
              <w:tab/>
            </w:r>
            <w:r>
              <w:rPr>
                <w:noProof/>
                <w:webHidden/>
              </w:rPr>
              <w:fldChar w:fldCharType="begin"/>
            </w:r>
            <w:r>
              <w:rPr>
                <w:noProof/>
                <w:webHidden/>
              </w:rPr>
              <w:instrText xml:space="preserve"> PAGEREF _Toc134552747 \h </w:instrText>
            </w:r>
            <w:r>
              <w:rPr>
                <w:noProof/>
                <w:webHidden/>
              </w:rPr>
            </w:r>
            <w:r>
              <w:rPr>
                <w:noProof/>
                <w:webHidden/>
              </w:rPr>
              <w:fldChar w:fldCharType="separate"/>
            </w:r>
            <w:r>
              <w:rPr>
                <w:noProof/>
                <w:webHidden/>
              </w:rPr>
              <w:t>18</w:t>
            </w:r>
            <w:r>
              <w:rPr>
                <w:noProof/>
                <w:webHidden/>
              </w:rPr>
              <w:fldChar w:fldCharType="end"/>
            </w:r>
          </w:hyperlink>
        </w:p>
        <w:p w14:paraId="015CECD4" w14:textId="15914A99" w:rsidR="00661603" w:rsidRDefault="00661603">
          <w:pPr>
            <w:pStyle w:val="TOC3"/>
            <w:tabs>
              <w:tab w:val="right" w:leader="dot" w:pos="9061"/>
            </w:tabs>
            <w:rPr>
              <w:rFonts w:eastAsiaTheme="minorEastAsia"/>
              <w:i w:val="0"/>
              <w:iCs w:val="0"/>
              <w:noProof/>
              <w:color w:val="auto"/>
              <w:sz w:val="21"/>
              <w:szCs w:val="24"/>
              <w14:ligatures w14:val="standardContextual"/>
            </w:rPr>
          </w:pPr>
          <w:hyperlink w:anchor="_Toc134552748" w:history="1">
            <w:r w:rsidRPr="00CE23DB">
              <w:rPr>
                <w:rStyle w:val="a4"/>
                <w:rFonts w:ascii="宋体" w:eastAsia="宋体" w:hAnsi="宋体"/>
                <w:noProof/>
              </w:rPr>
              <w:t>7.3.2  训练</w:t>
            </w:r>
            <w:r>
              <w:rPr>
                <w:noProof/>
                <w:webHidden/>
              </w:rPr>
              <w:tab/>
            </w:r>
            <w:r>
              <w:rPr>
                <w:noProof/>
                <w:webHidden/>
              </w:rPr>
              <w:fldChar w:fldCharType="begin"/>
            </w:r>
            <w:r>
              <w:rPr>
                <w:noProof/>
                <w:webHidden/>
              </w:rPr>
              <w:instrText xml:space="preserve"> PAGEREF _Toc134552748 \h </w:instrText>
            </w:r>
            <w:r>
              <w:rPr>
                <w:noProof/>
                <w:webHidden/>
              </w:rPr>
            </w:r>
            <w:r>
              <w:rPr>
                <w:noProof/>
                <w:webHidden/>
              </w:rPr>
              <w:fldChar w:fldCharType="separate"/>
            </w:r>
            <w:r>
              <w:rPr>
                <w:noProof/>
                <w:webHidden/>
              </w:rPr>
              <w:t>19</w:t>
            </w:r>
            <w:r>
              <w:rPr>
                <w:noProof/>
                <w:webHidden/>
              </w:rPr>
              <w:fldChar w:fldCharType="end"/>
            </w:r>
          </w:hyperlink>
        </w:p>
        <w:p w14:paraId="64F63204" w14:textId="00E07E84"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49" w:history="1">
            <w:r w:rsidRPr="00CE23DB">
              <w:rPr>
                <w:rStyle w:val="a4"/>
                <w:rFonts w:ascii="宋体" w:eastAsia="宋体" w:hAnsi="宋体"/>
                <w:noProof/>
              </w:rPr>
              <w:t>7.4 实验结果</w:t>
            </w:r>
            <w:r>
              <w:rPr>
                <w:noProof/>
                <w:webHidden/>
              </w:rPr>
              <w:tab/>
            </w:r>
            <w:r>
              <w:rPr>
                <w:noProof/>
                <w:webHidden/>
              </w:rPr>
              <w:fldChar w:fldCharType="begin"/>
            </w:r>
            <w:r>
              <w:rPr>
                <w:noProof/>
                <w:webHidden/>
              </w:rPr>
              <w:instrText xml:space="preserve"> PAGEREF _Toc134552749 \h </w:instrText>
            </w:r>
            <w:r>
              <w:rPr>
                <w:noProof/>
                <w:webHidden/>
              </w:rPr>
            </w:r>
            <w:r>
              <w:rPr>
                <w:noProof/>
                <w:webHidden/>
              </w:rPr>
              <w:fldChar w:fldCharType="separate"/>
            </w:r>
            <w:r>
              <w:rPr>
                <w:noProof/>
                <w:webHidden/>
              </w:rPr>
              <w:t>20</w:t>
            </w:r>
            <w:r>
              <w:rPr>
                <w:noProof/>
                <w:webHidden/>
              </w:rPr>
              <w:fldChar w:fldCharType="end"/>
            </w:r>
          </w:hyperlink>
        </w:p>
        <w:p w14:paraId="53E9BBB7" w14:textId="77C7E460" w:rsidR="00661603" w:rsidRDefault="00661603" w:rsidP="00661603">
          <w:pPr>
            <w:pStyle w:val="TOC1"/>
            <w:rPr>
              <w:rFonts w:eastAsiaTheme="minorEastAsia"/>
              <w:noProof/>
              <w:color w:val="auto"/>
              <w:sz w:val="21"/>
              <w:szCs w:val="24"/>
              <w14:ligatures w14:val="standardContextual"/>
            </w:rPr>
          </w:pPr>
          <w:hyperlink w:anchor="_Toc134552750" w:history="1">
            <w:r w:rsidRPr="00CE23DB">
              <w:rPr>
                <w:rStyle w:val="a4"/>
                <w:rFonts w:ascii="宋体" w:eastAsia="宋体" w:hAnsi="宋体"/>
                <w:noProof/>
              </w:rPr>
              <w:t>第六章 结束语</w:t>
            </w:r>
            <w:r>
              <w:rPr>
                <w:noProof/>
                <w:webHidden/>
              </w:rPr>
              <w:tab/>
            </w:r>
            <w:r>
              <w:rPr>
                <w:noProof/>
                <w:webHidden/>
              </w:rPr>
              <w:fldChar w:fldCharType="begin"/>
            </w:r>
            <w:r>
              <w:rPr>
                <w:noProof/>
                <w:webHidden/>
              </w:rPr>
              <w:instrText xml:space="preserve"> PAGEREF _Toc134552750 \h </w:instrText>
            </w:r>
            <w:r>
              <w:rPr>
                <w:noProof/>
                <w:webHidden/>
              </w:rPr>
            </w:r>
            <w:r>
              <w:rPr>
                <w:noProof/>
                <w:webHidden/>
              </w:rPr>
              <w:fldChar w:fldCharType="separate"/>
            </w:r>
            <w:r>
              <w:rPr>
                <w:noProof/>
                <w:webHidden/>
              </w:rPr>
              <w:t>22</w:t>
            </w:r>
            <w:r>
              <w:rPr>
                <w:noProof/>
                <w:webHidden/>
              </w:rPr>
              <w:fldChar w:fldCharType="end"/>
            </w:r>
          </w:hyperlink>
        </w:p>
        <w:p w14:paraId="48D32EE0" w14:textId="0582C199" w:rsidR="00661603" w:rsidRDefault="00661603" w:rsidP="00661603">
          <w:pPr>
            <w:pStyle w:val="TOC1"/>
            <w:rPr>
              <w:rFonts w:eastAsiaTheme="minorEastAsia"/>
              <w:noProof/>
              <w:color w:val="auto"/>
              <w:sz w:val="21"/>
              <w:szCs w:val="24"/>
              <w14:ligatures w14:val="standardContextual"/>
            </w:rPr>
          </w:pPr>
          <w:hyperlink w:anchor="_Toc134552751" w:history="1">
            <w:r w:rsidRPr="00CE23DB">
              <w:rPr>
                <w:rStyle w:val="a4"/>
                <w:rFonts w:ascii="宋体" w:eastAsia="宋体" w:hAnsi="宋体"/>
                <w:noProof/>
              </w:rPr>
              <w:t>附录</w:t>
            </w:r>
            <w:r>
              <w:rPr>
                <w:noProof/>
                <w:webHidden/>
              </w:rPr>
              <w:tab/>
            </w:r>
            <w:r>
              <w:rPr>
                <w:noProof/>
                <w:webHidden/>
              </w:rPr>
              <w:fldChar w:fldCharType="begin"/>
            </w:r>
            <w:r>
              <w:rPr>
                <w:noProof/>
                <w:webHidden/>
              </w:rPr>
              <w:instrText xml:space="preserve"> PAGEREF _Toc134552751 \h </w:instrText>
            </w:r>
            <w:r>
              <w:rPr>
                <w:noProof/>
                <w:webHidden/>
              </w:rPr>
            </w:r>
            <w:r>
              <w:rPr>
                <w:noProof/>
                <w:webHidden/>
              </w:rPr>
              <w:fldChar w:fldCharType="separate"/>
            </w:r>
            <w:r>
              <w:rPr>
                <w:noProof/>
                <w:webHidden/>
              </w:rPr>
              <w:t>22</w:t>
            </w:r>
            <w:r>
              <w:rPr>
                <w:noProof/>
                <w:webHidden/>
              </w:rPr>
              <w:fldChar w:fldCharType="end"/>
            </w:r>
          </w:hyperlink>
        </w:p>
        <w:p w14:paraId="68BA2795" w14:textId="32FFB6B1" w:rsidR="00661603" w:rsidRDefault="00661603">
          <w:pPr>
            <w:pStyle w:val="TOC2"/>
            <w:tabs>
              <w:tab w:val="right" w:leader="dot" w:pos="9061"/>
            </w:tabs>
            <w:rPr>
              <w:rFonts w:eastAsiaTheme="minorEastAsia"/>
              <w:smallCaps w:val="0"/>
              <w:noProof/>
              <w:color w:val="auto"/>
              <w:sz w:val="21"/>
              <w:szCs w:val="24"/>
              <w14:ligatures w14:val="standardContextual"/>
            </w:rPr>
          </w:pPr>
          <w:hyperlink w:anchor="_Toc134552752" w:history="1">
            <w:r w:rsidRPr="00CE23DB">
              <w:rPr>
                <w:rStyle w:val="a4"/>
                <w:rFonts w:ascii="宋体" w:eastAsia="宋体" w:hAnsi="宋体"/>
                <w:noProof/>
              </w:rPr>
              <w:t>Resnet18 结构</w:t>
            </w:r>
            <w:r>
              <w:rPr>
                <w:noProof/>
                <w:webHidden/>
              </w:rPr>
              <w:tab/>
            </w:r>
            <w:r>
              <w:rPr>
                <w:noProof/>
                <w:webHidden/>
              </w:rPr>
              <w:fldChar w:fldCharType="begin"/>
            </w:r>
            <w:r>
              <w:rPr>
                <w:noProof/>
                <w:webHidden/>
              </w:rPr>
              <w:instrText xml:space="preserve"> PAGEREF _Toc134552752 \h </w:instrText>
            </w:r>
            <w:r>
              <w:rPr>
                <w:noProof/>
                <w:webHidden/>
              </w:rPr>
            </w:r>
            <w:r>
              <w:rPr>
                <w:noProof/>
                <w:webHidden/>
              </w:rPr>
              <w:fldChar w:fldCharType="separate"/>
            </w:r>
            <w:r>
              <w:rPr>
                <w:noProof/>
                <w:webHidden/>
              </w:rPr>
              <w:t>22</w:t>
            </w:r>
            <w:r>
              <w:rPr>
                <w:noProof/>
                <w:webHidden/>
              </w:rPr>
              <w:fldChar w:fldCharType="end"/>
            </w:r>
          </w:hyperlink>
        </w:p>
        <w:p w14:paraId="2C20F498" w14:textId="5EA9B55F" w:rsidR="00D2606D" w:rsidRPr="002F608F" w:rsidRDefault="002F608F" w:rsidP="00661603">
          <w:pPr>
            <w:pStyle w:val="TOC1"/>
            <w:rPr>
              <w:rFonts w:eastAsiaTheme="minorEastAsia" w:hint="eastAsia"/>
              <w:noProof/>
              <w:color w:val="auto"/>
              <w:sz w:val="21"/>
              <w:szCs w:val="24"/>
              <w14:ligatures w14:val="standardContextual"/>
            </w:rPr>
          </w:pPr>
          <w:r>
            <w:rPr>
              <w:noProof/>
            </w:rPr>
            <w:fldChar w:fldCharType="end"/>
          </w:r>
        </w:p>
      </w:sdtContent>
    </w:sdt>
    <w:p w14:paraId="054D60CD" w14:textId="05BF9A5A" w:rsidR="0047123F" w:rsidRPr="002F608F" w:rsidRDefault="00000000" w:rsidP="001B3526">
      <w:pPr>
        <w:pStyle w:val="1"/>
        <w:jc w:val="center"/>
        <w:rPr>
          <w:rFonts w:ascii="宋体" w:eastAsia="宋体" w:hAnsi="宋体"/>
        </w:rPr>
      </w:pPr>
      <w:bookmarkStart w:id="4" w:name="_Toc134552720"/>
      <w:r w:rsidRPr="002F608F">
        <w:rPr>
          <w:rFonts w:ascii="宋体" w:eastAsia="宋体" w:hAnsi="宋体"/>
        </w:rPr>
        <w:t>第一章 引言</w:t>
      </w:r>
      <w:bookmarkEnd w:id="4"/>
    </w:p>
    <w:p w14:paraId="04873FE4" w14:textId="77777777" w:rsidR="0047123F" w:rsidRPr="002F608F" w:rsidRDefault="00000000" w:rsidP="001B3526">
      <w:pPr>
        <w:pStyle w:val="2"/>
        <w:rPr>
          <w:rFonts w:ascii="宋体" w:eastAsia="宋体" w:hAnsi="宋体"/>
        </w:rPr>
      </w:pPr>
      <w:bookmarkStart w:id="5" w:name="_Toc134552721"/>
      <w:r w:rsidRPr="002F608F">
        <w:rPr>
          <w:rFonts w:ascii="宋体" w:eastAsia="宋体" w:hAnsi="宋体"/>
        </w:rPr>
        <w:t>1.1 背景</w:t>
      </w:r>
      <w:bookmarkEnd w:id="5"/>
    </w:p>
    <w:p w14:paraId="53AAAFC5" w14:textId="77777777" w:rsidR="0047123F" w:rsidRPr="002F608F" w:rsidRDefault="00000000" w:rsidP="002F608F">
      <w:pPr>
        <w:ind w:firstLineChars="200" w:firstLine="46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情绪通过始终如一的面部表情表现出来。这意味着，无论语言和文化障碍如何，总会有一套基本的面部表情可供人们评估和交流。经过广泛的研究，现在人们普遍认为，人类共有七种反映基本情绪体验的面部表情。这些基本情绪是愤怒、厌恶、恐惧、快乐、悲伤、惊讶和中立。表情是人类传达情感状态和意图的最有力、最自然、最普遍的信号之一。计算机视觉领域已探索了各种面部表情识别（FER）系统编码来自面部表示的表情信息。</w:t>
      </w:r>
    </w:p>
    <w:p w14:paraId="5625FD45" w14:textId="77777777" w:rsidR="0047123F" w:rsidRPr="002F608F" w:rsidRDefault="00000000" w:rsidP="002F608F">
      <w:pPr>
        <w:ind w:firstLineChars="200" w:firstLine="46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FER系统根据特征表示可被分为静态图像FER和动态序列FER，基于静态的方法用当前图像的空间信息进行编码，基于动态的方法考虑了表情序列之间的时间关系，现在也存在通过增加音频等信息构建多模态系统等方法。</w:t>
      </w:r>
    </w:p>
    <w:p w14:paraId="0A721EB4" w14:textId="77777777" w:rsidR="0047123F" w:rsidRPr="002F608F" w:rsidRDefault="00000000" w:rsidP="002F608F">
      <w:pPr>
        <w:ind w:firstLineChars="200" w:firstLine="46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 xml:space="preserve">  本文主要讨论静态图像FER，静态图像FER的大多数传统方法使用手工特征或浅层学习方法，随着人工智能领域的飞速发展和情感识别比赛的不断举办，面部表情训练数据不断丰富，各个领域逐渐向深度学习方法转变，效果大大超过了传统方法。</w:t>
      </w:r>
    </w:p>
    <w:p w14:paraId="5710A2AD" w14:textId="77777777" w:rsidR="0047123F" w:rsidRPr="002F608F" w:rsidRDefault="00000000" w:rsidP="002F608F">
      <w:pPr>
        <w:ind w:firstLineChars="200" w:firstLine="46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 xml:space="preserve">  静态图像FER当前存在的问题：深度神经网络需要大量的训练数据，以避免过拟合；受试者的个人属性差异较大；此外，还存在姿势、光照、遮挡等因素的影响；</w:t>
      </w:r>
    </w:p>
    <w:p w14:paraId="343DA509" w14:textId="77777777" w:rsidR="0047123F" w:rsidRPr="002F608F" w:rsidRDefault="0047123F">
      <w:pPr>
        <w:spacing w:before="0" w:after="0" w:line="360" w:lineRule="auto"/>
        <w:ind w:firstLineChars="200" w:firstLine="478"/>
        <w:jc w:val="both"/>
        <w:rPr>
          <w:rFonts w:ascii="宋体" w:eastAsia="宋体" w:hAnsi="宋体" w:cs="Times New Roman"/>
          <w:color w:val="292929"/>
          <w:spacing w:val="-1"/>
          <w:sz w:val="24"/>
          <w:shd w:val="clear" w:color="auto" w:fill="FFFFFF"/>
        </w:rPr>
      </w:pPr>
    </w:p>
    <w:p w14:paraId="3BF10A1C" w14:textId="77777777" w:rsidR="0047123F" w:rsidRPr="002F608F" w:rsidRDefault="00000000" w:rsidP="001B3526">
      <w:pPr>
        <w:pStyle w:val="1"/>
        <w:jc w:val="center"/>
        <w:rPr>
          <w:rFonts w:ascii="宋体" w:eastAsia="宋体" w:hAnsi="宋体"/>
        </w:rPr>
      </w:pPr>
      <w:bookmarkStart w:id="6" w:name="_Toc134552722"/>
      <w:r w:rsidRPr="002F608F">
        <w:rPr>
          <w:rFonts w:ascii="宋体" w:eastAsia="宋体" w:hAnsi="宋体"/>
        </w:rPr>
        <w:t>第二章 数据处理</w:t>
      </w:r>
      <w:bookmarkEnd w:id="6"/>
    </w:p>
    <w:p w14:paraId="291DA4B9" w14:textId="77777777" w:rsidR="0047123F" w:rsidRPr="002F608F" w:rsidRDefault="00000000" w:rsidP="001B3526">
      <w:pPr>
        <w:pStyle w:val="2"/>
        <w:rPr>
          <w:rFonts w:ascii="宋体" w:eastAsia="宋体" w:hAnsi="宋体"/>
        </w:rPr>
      </w:pPr>
      <w:bookmarkStart w:id="7" w:name="_Toc134552723"/>
      <w:r w:rsidRPr="002F608F">
        <w:rPr>
          <w:rFonts w:ascii="宋体" w:eastAsia="宋体" w:hAnsi="宋体"/>
        </w:rPr>
        <w:t>2.1 Fer2013数据集</w:t>
      </w:r>
      <w:bookmarkEnd w:id="7"/>
    </w:p>
    <w:p w14:paraId="71450ACC" w14:textId="635C5122" w:rsidR="0047123F" w:rsidRPr="002F608F" w:rsidRDefault="002F608F">
      <w:pPr>
        <w:ind w:firstLineChars="200" w:firstLine="46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Fer2013人脸表情数据集是非常常用的表情检测数据集，由 35886 张人脸表情图片组成。其中训练图（Training）28708张，公共验证图（</w:t>
      </w:r>
      <w:proofErr w:type="spellStart"/>
      <w:r w:rsidRPr="002F608F">
        <w:rPr>
          <w:rFonts w:ascii="宋体" w:eastAsia="宋体" w:hAnsi="宋体" w:cs="微软雅黑"/>
          <w:color w:val="222222"/>
          <w:sz w:val="23"/>
          <w:shd w:val="clear" w:color="auto" w:fill="FFFFFF"/>
        </w:rPr>
        <w:t>PublicTest</w:t>
      </w:r>
      <w:proofErr w:type="spellEnd"/>
      <w:r w:rsidRPr="002F608F">
        <w:rPr>
          <w:rFonts w:ascii="宋体" w:eastAsia="宋体" w:hAnsi="宋体" w:cs="微软雅黑"/>
          <w:color w:val="222222"/>
          <w:sz w:val="23"/>
          <w:shd w:val="clear" w:color="auto" w:fill="FFFFFF"/>
        </w:rPr>
        <w:t>）和私有验证图（</w:t>
      </w:r>
      <w:proofErr w:type="spellStart"/>
      <w:r w:rsidRPr="002F608F">
        <w:rPr>
          <w:rFonts w:ascii="宋体" w:eastAsia="宋体" w:hAnsi="宋体" w:cs="微软雅黑"/>
          <w:color w:val="222222"/>
          <w:sz w:val="23"/>
          <w:shd w:val="clear" w:color="auto" w:fill="FFFFFF"/>
        </w:rPr>
        <w:t>PrivateTest</w:t>
      </w:r>
      <w:proofErr w:type="spellEnd"/>
      <w:r w:rsidRPr="002F608F">
        <w:rPr>
          <w:rFonts w:ascii="宋体" w:eastAsia="宋体" w:hAnsi="宋体" w:cs="微软雅黑"/>
          <w:color w:val="222222"/>
          <w:sz w:val="23"/>
          <w:shd w:val="clear" w:color="auto" w:fill="FFFFFF"/>
        </w:rPr>
        <w:t>）各 3589 张，每张图片是由大小固定为 48×48 的灰度图像组成。数据集共有 7 种表情类别，具体表情对应的标签和中英文如下表。</w:t>
      </w:r>
    </w:p>
    <w:tbl>
      <w:tblPr>
        <w:tblStyle w:val="DocTableColumn1st"/>
        <w:tblW w:w="0" w:type="auto"/>
        <w:jc w:val="center"/>
        <w:tblLayout w:type="fixed"/>
        <w:tblLook w:val="05E0" w:firstRow="1" w:lastRow="1" w:firstColumn="1" w:lastColumn="1" w:noHBand="0" w:noVBand="1"/>
      </w:tblPr>
      <w:tblGrid>
        <w:gridCol w:w="3008"/>
        <w:gridCol w:w="3008"/>
        <w:gridCol w:w="3008"/>
      </w:tblGrid>
      <w:tr w:rsidR="0047123F" w:rsidRPr="002F608F" w14:paraId="1F684EBE" w14:textId="77777777" w:rsidTr="002F60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8" w:type="dxa"/>
          </w:tcPr>
          <w:p w14:paraId="00BC19CB" w14:textId="77777777" w:rsidR="0047123F" w:rsidRPr="002F608F" w:rsidRDefault="00000000" w:rsidP="002F608F">
            <w:pPr>
              <w:jc w:val="center"/>
              <w:rPr>
                <w:rFonts w:ascii="宋体" w:eastAsia="宋体" w:hAnsi="宋体"/>
              </w:rPr>
            </w:pPr>
            <w:r w:rsidRPr="002F608F">
              <w:rPr>
                <w:rFonts w:ascii="宋体" w:eastAsia="宋体" w:hAnsi="宋体"/>
              </w:rPr>
              <w:t>类别标号</w:t>
            </w:r>
          </w:p>
        </w:tc>
        <w:tc>
          <w:tcPr>
            <w:tcW w:w="3008" w:type="dxa"/>
          </w:tcPr>
          <w:p w14:paraId="4B362097" w14:textId="77777777" w:rsidR="0047123F" w:rsidRPr="002F608F" w:rsidRDefault="00000000" w:rsidP="002F608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2F608F">
              <w:rPr>
                <w:rFonts w:ascii="宋体" w:eastAsia="宋体" w:hAnsi="宋体"/>
              </w:rPr>
              <w:t>英文含义</w:t>
            </w:r>
          </w:p>
        </w:tc>
        <w:tc>
          <w:tcPr>
            <w:tcW w:w="3008" w:type="dxa"/>
          </w:tcPr>
          <w:p w14:paraId="768D2243" w14:textId="77777777" w:rsidR="0047123F" w:rsidRPr="002F608F" w:rsidRDefault="00000000" w:rsidP="002F608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2F608F">
              <w:rPr>
                <w:rFonts w:ascii="宋体" w:eastAsia="宋体" w:hAnsi="宋体"/>
              </w:rPr>
              <w:t>中文含义</w:t>
            </w:r>
          </w:p>
        </w:tc>
      </w:tr>
      <w:tr w:rsidR="0047123F" w:rsidRPr="002F608F" w14:paraId="1B13409F"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7FA17FCC" w14:textId="77777777" w:rsidR="0047123F" w:rsidRPr="002F608F" w:rsidRDefault="00000000" w:rsidP="002F608F">
            <w:pPr>
              <w:jc w:val="center"/>
              <w:rPr>
                <w:rFonts w:ascii="宋体" w:eastAsia="宋体" w:hAnsi="宋体"/>
              </w:rPr>
            </w:pPr>
            <w:r w:rsidRPr="002F608F">
              <w:rPr>
                <w:rFonts w:ascii="宋体" w:eastAsia="宋体" w:hAnsi="宋体"/>
              </w:rPr>
              <w:t>0</w:t>
            </w:r>
          </w:p>
        </w:tc>
        <w:tc>
          <w:tcPr>
            <w:tcW w:w="3008" w:type="dxa"/>
          </w:tcPr>
          <w:p w14:paraId="71B0BED3"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anger</w:t>
            </w:r>
          </w:p>
        </w:tc>
        <w:tc>
          <w:tcPr>
            <w:tcW w:w="3008" w:type="dxa"/>
          </w:tcPr>
          <w:p w14:paraId="24959F76"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生气</w:t>
            </w:r>
          </w:p>
        </w:tc>
      </w:tr>
      <w:tr w:rsidR="0047123F" w:rsidRPr="002F608F" w14:paraId="72AE6DDA"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4CA2C391" w14:textId="77777777" w:rsidR="0047123F" w:rsidRPr="002F608F" w:rsidRDefault="00000000" w:rsidP="002F608F">
            <w:pPr>
              <w:jc w:val="center"/>
              <w:rPr>
                <w:rFonts w:ascii="宋体" w:eastAsia="宋体" w:hAnsi="宋体"/>
              </w:rPr>
            </w:pPr>
            <w:r w:rsidRPr="002F608F">
              <w:rPr>
                <w:rFonts w:ascii="宋体" w:eastAsia="宋体" w:hAnsi="宋体"/>
              </w:rPr>
              <w:t>1</w:t>
            </w:r>
          </w:p>
        </w:tc>
        <w:tc>
          <w:tcPr>
            <w:tcW w:w="3008" w:type="dxa"/>
          </w:tcPr>
          <w:p w14:paraId="1B35672C"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disgust</w:t>
            </w:r>
          </w:p>
        </w:tc>
        <w:tc>
          <w:tcPr>
            <w:tcW w:w="3008" w:type="dxa"/>
          </w:tcPr>
          <w:p w14:paraId="6AC3C020"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厌恶</w:t>
            </w:r>
          </w:p>
        </w:tc>
      </w:tr>
      <w:tr w:rsidR="0047123F" w:rsidRPr="002F608F" w14:paraId="40D312F6"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28B9496B" w14:textId="77777777" w:rsidR="0047123F" w:rsidRPr="002F608F" w:rsidRDefault="00000000" w:rsidP="002F608F">
            <w:pPr>
              <w:jc w:val="center"/>
              <w:rPr>
                <w:rFonts w:ascii="宋体" w:eastAsia="宋体" w:hAnsi="宋体"/>
              </w:rPr>
            </w:pPr>
            <w:r w:rsidRPr="002F608F">
              <w:rPr>
                <w:rFonts w:ascii="宋体" w:eastAsia="宋体" w:hAnsi="宋体"/>
              </w:rPr>
              <w:t>2</w:t>
            </w:r>
          </w:p>
        </w:tc>
        <w:tc>
          <w:tcPr>
            <w:tcW w:w="3008" w:type="dxa"/>
          </w:tcPr>
          <w:p w14:paraId="67426636"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fear</w:t>
            </w:r>
          </w:p>
        </w:tc>
        <w:tc>
          <w:tcPr>
            <w:tcW w:w="3008" w:type="dxa"/>
          </w:tcPr>
          <w:p w14:paraId="7958055F"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恐惧</w:t>
            </w:r>
          </w:p>
        </w:tc>
      </w:tr>
      <w:tr w:rsidR="0047123F" w:rsidRPr="002F608F" w14:paraId="04CE5624"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7C8B2E2C" w14:textId="77777777" w:rsidR="0047123F" w:rsidRPr="002F608F" w:rsidRDefault="00000000" w:rsidP="002F608F">
            <w:pPr>
              <w:jc w:val="center"/>
              <w:rPr>
                <w:rFonts w:ascii="宋体" w:eastAsia="宋体" w:hAnsi="宋体"/>
              </w:rPr>
            </w:pPr>
            <w:r w:rsidRPr="002F608F">
              <w:rPr>
                <w:rFonts w:ascii="宋体" w:eastAsia="宋体" w:hAnsi="宋体"/>
              </w:rPr>
              <w:lastRenderedPageBreak/>
              <w:t>3</w:t>
            </w:r>
          </w:p>
        </w:tc>
        <w:tc>
          <w:tcPr>
            <w:tcW w:w="3008" w:type="dxa"/>
          </w:tcPr>
          <w:p w14:paraId="027740C7"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happy</w:t>
            </w:r>
          </w:p>
        </w:tc>
        <w:tc>
          <w:tcPr>
            <w:tcW w:w="3008" w:type="dxa"/>
          </w:tcPr>
          <w:p w14:paraId="33FCD042"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开心</w:t>
            </w:r>
          </w:p>
        </w:tc>
      </w:tr>
      <w:tr w:rsidR="0047123F" w:rsidRPr="002F608F" w14:paraId="1CF55D68"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7ACB453E" w14:textId="77777777" w:rsidR="0047123F" w:rsidRPr="002F608F" w:rsidRDefault="00000000" w:rsidP="002F608F">
            <w:pPr>
              <w:jc w:val="center"/>
              <w:rPr>
                <w:rFonts w:ascii="宋体" w:eastAsia="宋体" w:hAnsi="宋体"/>
              </w:rPr>
            </w:pPr>
            <w:r w:rsidRPr="002F608F">
              <w:rPr>
                <w:rFonts w:ascii="宋体" w:eastAsia="宋体" w:hAnsi="宋体"/>
              </w:rPr>
              <w:t>4</w:t>
            </w:r>
          </w:p>
        </w:tc>
        <w:tc>
          <w:tcPr>
            <w:tcW w:w="3008" w:type="dxa"/>
          </w:tcPr>
          <w:p w14:paraId="632C5521"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sad</w:t>
            </w:r>
          </w:p>
        </w:tc>
        <w:tc>
          <w:tcPr>
            <w:tcW w:w="3008" w:type="dxa"/>
          </w:tcPr>
          <w:p w14:paraId="36CACBB3"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伤心</w:t>
            </w:r>
          </w:p>
        </w:tc>
      </w:tr>
      <w:tr w:rsidR="0047123F" w:rsidRPr="002F608F" w14:paraId="3E9552CD"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0C0D2E49" w14:textId="77777777" w:rsidR="0047123F" w:rsidRPr="002F608F" w:rsidRDefault="00000000" w:rsidP="002F608F">
            <w:pPr>
              <w:jc w:val="center"/>
              <w:rPr>
                <w:rFonts w:ascii="宋体" w:eastAsia="宋体" w:hAnsi="宋体"/>
              </w:rPr>
            </w:pPr>
            <w:r w:rsidRPr="002F608F">
              <w:rPr>
                <w:rFonts w:ascii="宋体" w:eastAsia="宋体" w:hAnsi="宋体"/>
              </w:rPr>
              <w:t>5</w:t>
            </w:r>
          </w:p>
        </w:tc>
        <w:tc>
          <w:tcPr>
            <w:tcW w:w="3008" w:type="dxa"/>
          </w:tcPr>
          <w:p w14:paraId="70B54F47"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surprised</w:t>
            </w:r>
          </w:p>
        </w:tc>
        <w:tc>
          <w:tcPr>
            <w:tcW w:w="3008" w:type="dxa"/>
          </w:tcPr>
          <w:p w14:paraId="76AF4FCD"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惊讶</w:t>
            </w:r>
          </w:p>
        </w:tc>
      </w:tr>
      <w:tr w:rsidR="0047123F" w:rsidRPr="002F608F" w14:paraId="4578DF3F" w14:textId="77777777" w:rsidTr="002F608F">
        <w:trPr>
          <w:jc w:val="center"/>
        </w:trPr>
        <w:tc>
          <w:tcPr>
            <w:cnfStyle w:val="001000000000" w:firstRow="0" w:lastRow="0" w:firstColumn="1" w:lastColumn="0" w:oddVBand="0" w:evenVBand="0" w:oddHBand="0" w:evenHBand="0" w:firstRowFirstColumn="0" w:firstRowLastColumn="0" w:lastRowFirstColumn="0" w:lastRowLastColumn="0"/>
            <w:tcW w:w="3008" w:type="dxa"/>
          </w:tcPr>
          <w:p w14:paraId="01964889" w14:textId="77777777" w:rsidR="0047123F" w:rsidRPr="002F608F" w:rsidRDefault="00000000" w:rsidP="002F608F">
            <w:pPr>
              <w:jc w:val="center"/>
              <w:rPr>
                <w:rFonts w:ascii="宋体" w:eastAsia="宋体" w:hAnsi="宋体" w:cs="微软雅黑"/>
                <w:color w:val="222222"/>
                <w:sz w:val="23"/>
                <w:shd w:val="clear" w:color="auto" w:fill="FFFFFF"/>
              </w:rPr>
            </w:pPr>
            <w:r w:rsidRPr="002F608F">
              <w:rPr>
                <w:rFonts w:ascii="宋体" w:eastAsia="宋体" w:hAnsi="宋体"/>
              </w:rPr>
              <w:t>6</w:t>
            </w:r>
          </w:p>
        </w:tc>
        <w:tc>
          <w:tcPr>
            <w:tcW w:w="3008" w:type="dxa"/>
          </w:tcPr>
          <w:p w14:paraId="7D695CDF"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normal</w:t>
            </w:r>
          </w:p>
        </w:tc>
        <w:tc>
          <w:tcPr>
            <w:tcW w:w="3008" w:type="dxa"/>
          </w:tcPr>
          <w:p w14:paraId="4E1CE48D" w14:textId="77777777" w:rsidR="0047123F" w:rsidRPr="002F608F" w:rsidRDefault="00000000" w:rsidP="002F608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中性</w:t>
            </w:r>
          </w:p>
        </w:tc>
      </w:tr>
    </w:tbl>
    <w:p w14:paraId="65667E77" w14:textId="77777777" w:rsidR="002F608F" w:rsidRDefault="00000000" w:rsidP="002F608F">
      <w:pPr>
        <w:ind w:firstLineChars="200" w:firstLine="440"/>
        <w:rPr>
          <w:rFonts w:ascii="宋体" w:eastAsia="宋体" w:hAnsi="宋体"/>
        </w:rPr>
      </w:pPr>
      <w:r w:rsidRPr="002F608F">
        <w:rPr>
          <w:rFonts w:ascii="宋体" w:eastAsia="宋体" w:hAnsi="宋体"/>
        </w:rPr>
        <w:t>数据集中部分样本如下图所示：</w:t>
      </w:r>
    </w:p>
    <w:p w14:paraId="7C4C1BB7" w14:textId="77777777" w:rsidR="002F608F" w:rsidRDefault="00000000" w:rsidP="002F608F">
      <w:pPr>
        <w:keepNext/>
        <w:ind w:firstLineChars="200" w:firstLine="440"/>
        <w:jc w:val="center"/>
      </w:pPr>
      <w:r w:rsidRPr="002F608F">
        <w:rPr>
          <w:rFonts w:ascii="宋体" w:eastAsia="宋体" w:hAnsi="宋体"/>
          <w:noProof/>
        </w:rPr>
        <w:drawing>
          <wp:inline distT="0" distB="0" distL="0" distR="0" wp14:anchorId="79F0C451" wp14:editId="0943F8C8">
            <wp:extent cx="2863272" cy="2281382"/>
            <wp:effectExtent l="0" t="0" r="0" b="508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a:stretch/>
                  </pic:blipFill>
                  <pic:spPr>
                    <a:xfrm>
                      <a:off x="0" y="0"/>
                      <a:ext cx="2869827" cy="2286605"/>
                    </a:xfrm>
                    <a:prstGeom prst="rect">
                      <a:avLst/>
                    </a:prstGeom>
                    <a:solidFill/>
                    <a:ln/>
                  </pic:spPr>
                </pic:pic>
              </a:graphicData>
            </a:graphic>
          </wp:inline>
        </w:drawing>
      </w:r>
    </w:p>
    <w:p w14:paraId="0FF99D68" w14:textId="2A40E834" w:rsidR="002F608F" w:rsidRPr="002F608F" w:rsidRDefault="002F608F" w:rsidP="002F608F">
      <w:pPr>
        <w:pStyle w:val="ab"/>
        <w:jc w:val="center"/>
        <w:rPr>
          <w:rFonts w:ascii="宋体" w:eastAsia="宋体" w:hAnsi="宋体" w:hint="eastAsia"/>
        </w:rPr>
      </w:pPr>
      <w:r>
        <w:t xml:space="preserve">Figure </w:t>
      </w:r>
      <w:r>
        <w:fldChar w:fldCharType="begin"/>
      </w:r>
      <w:r>
        <w:instrText xml:space="preserve"> SEQ Figure \* ARABIC </w:instrText>
      </w:r>
      <w:r>
        <w:fldChar w:fldCharType="separate"/>
      </w:r>
      <w:r w:rsidR="00AA022C">
        <w:rPr>
          <w:noProof/>
        </w:rPr>
        <w:t>1</w:t>
      </w:r>
      <w:r>
        <w:fldChar w:fldCharType="end"/>
      </w:r>
      <w:r w:rsidRPr="00F93610">
        <w:t>数据集图片示例</w:t>
      </w:r>
    </w:p>
    <w:p w14:paraId="45E172B6" w14:textId="7717B8D2" w:rsidR="0047123F" w:rsidRPr="002F608F" w:rsidRDefault="00000000">
      <w:pPr>
        <w:ind w:firstLineChars="200" w:firstLine="440"/>
        <w:rPr>
          <w:rFonts w:ascii="宋体" w:eastAsia="宋体" w:hAnsi="宋体"/>
        </w:rPr>
      </w:pPr>
      <w:r w:rsidRPr="002F608F">
        <w:rPr>
          <w:rFonts w:ascii="宋体" w:eastAsia="宋体" w:hAnsi="宋体"/>
        </w:rPr>
        <w:t>关于数据集的详细情况与下载地址可见</w:t>
      </w:r>
      <w:r w:rsidR="002F608F">
        <w:rPr>
          <w:rStyle w:val="a4"/>
          <w:rFonts w:ascii="宋体" w:eastAsia="宋体" w:hAnsi="宋体"/>
        </w:rPr>
        <w:fldChar w:fldCharType="begin"/>
      </w:r>
      <w:r w:rsidR="002F608F">
        <w:rPr>
          <w:rStyle w:val="a4"/>
          <w:rFonts w:ascii="宋体" w:eastAsia="宋体" w:hAnsi="宋体"/>
        </w:rPr>
        <w:instrText xml:space="preserve"> HYPERLINK "</w:instrText>
      </w:r>
      <w:r w:rsidR="002F608F" w:rsidRPr="002F608F">
        <w:rPr>
          <w:rStyle w:val="a4"/>
          <w:rFonts w:ascii="宋体" w:eastAsia="宋体" w:hAnsi="宋体"/>
        </w:rPr>
        <w:instrText>https://www.kaggle.com/datasets/msambare/fer2013</w:instrText>
      </w:r>
      <w:r w:rsidR="002F608F">
        <w:rPr>
          <w:rStyle w:val="a4"/>
          <w:rFonts w:ascii="宋体" w:eastAsia="宋体" w:hAnsi="宋体"/>
        </w:rPr>
        <w:instrText xml:space="preserve">" </w:instrText>
      </w:r>
      <w:r w:rsidR="002F608F">
        <w:rPr>
          <w:rStyle w:val="a4"/>
          <w:rFonts w:ascii="宋体" w:eastAsia="宋体" w:hAnsi="宋体"/>
        </w:rPr>
        <w:fldChar w:fldCharType="separate"/>
      </w:r>
      <w:r w:rsidR="002F608F" w:rsidRPr="001B045B">
        <w:rPr>
          <w:rStyle w:val="a4"/>
          <w:rFonts w:ascii="宋体" w:eastAsia="宋体" w:hAnsi="宋体"/>
        </w:rPr>
        <w:t>https://www.kaggle.com/datasets/msambare/fer2013</w:t>
      </w:r>
      <w:r w:rsidR="002F608F">
        <w:rPr>
          <w:rStyle w:val="a4"/>
          <w:rFonts w:ascii="宋体" w:eastAsia="宋体" w:hAnsi="宋体"/>
        </w:rPr>
        <w:fldChar w:fldCharType="end"/>
      </w:r>
      <w:r w:rsidRPr="002F608F">
        <w:rPr>
          <w:rFonts w:ascii="宋体" w:eastAsia="宋体" w:hAnsi="宋体"/>
        </w:rPr>
        <w:t>。</w:t>
      </w:r>
    </w:p>
    <w:p w14:paraId="74FA8276" w14:textId="77777777" w:rsidR="0047123F" w:rsidRPr="002F608F" w:rsidRDefault="00000000" w:rsidP="001B3526">
      <w:pPr>
        <w:pStyle w:val="2"/>
        <w:rPr>
          <w:rFonts w:ascii="宋体" w:eastAsia="宋体" w:hAnsi="宋体"/>
        </w:rPr>
      </w:pPr>
      <w:bookmarkStart w:id="8" w:name="_Toc134552724"/>
      <w:r w:rsidRPr="002F608F">
        <w:rPr>
          <w:rFonts w:ascii="宋体" w:eastAsia="宋体" w:hAnsi="宋体"/>
        </w:rPr>
        <w:t>2.2 数据集基本情况</w:t>
      </w:r>
      <w:bookmarkEnd w:id="8"/>
    </w:p>
    <w:p w14:paraId="496BDA9C" w14:textId="77777777" w:rsidR="0047123F" w:rsidRPr="002F608F" w:rsidRDefault="00000000" w:rsidP="002F608F">
      <w:pPr>
        <w:ind w:firstLineChars="200" w:firstLine="460"/>
        <w:rPr>
          <w:rFonts w:ascii="宋体" w:eastAsia="宋体" w:hAnsi="宋体" w:cs="微软雅黑"/>
          <w:color w:val="222222"/>
          <w:sz w:val="23"/>
          <w:shd w:val="clear" w:color="auto" w:fill="FFFFFF"/>
        </w:rPr>
      </w:pPr>
      <w:r w:rsidRPr="002F608F">
        <w:rPr>
          <w:rFonts w:ascii="宋体" w:eastAsia="宋体" w:hAnsi="宋体" w:cs="微软雅黑"/>
          <w:color w:val="222222"/>
          <w:sz w:val="23"/>
          <w:shd w:val="clear" w:color="auto" w:fill="FFFFFF"/>
        </w:rPr>
        <w:t>通过对数据集进行简单的统计性分析，注意到，该数据集的7个类别分布并不均匀，在测试图（Training）、验证图（Test）（由公共验证图（</w:t>
      </w:r>
      <w:proofErr w:type="spellStart"/>
      <w:r w:rsidRPr="002F608F">
        <w:rPr>
          <w:rFonts w:ascii="宋体" w:eastAsia="宋体" w:hAnsi="宋体" w:cs="微软雅黑"/>
          <w:color w:val="222222"/>
          <w:sz w:val="23"/>
          <w:shd w:val="clear" w:color="auto" w:fill="FFFFFF"/>
        </w:rPr>
        <w:t>PublicTest</w:t>
      </w:r>
      <w:proofErr w:type="spellEnd"/>
      <w:r w:rsidRPr="002F608F">
        <w:rPr>
          <w:rFonts w:ascii="宋体" w:eastAsia="宋体" w:hAnsi="宋体" w:cs="微软雅黑"/>
          <w:color w:val="222222"/>
          <w:sz w:val="23"/>
          <w:shd w:val="clear" w:color="auto" w:fill="FFFFFF"/>
        </w:rPr>
        <w:t>）和私有验证图（</w:t>
      </w:r>
      <w:proofErr w:type="spellStart"/>
      <w:r w:rsidRPr="002F608F">
        <w:rPr>
          <w:rFonts w:ascii="宋体" w:eastAsia="宋体" w:hAnsi="宋体" w:cs="微软雅黑"/>
          <w:color w:val="222222"/>
          <w:sz w:val="23"/>
          <w:shd w:val="clear" w:color="auto" w:fill="FFFFFF"/>
        </w:rPr>
        <w:t>PrivateTest</w:t>
      </w:r>
      <w:proofErr w:type="spellEnd"/>
      <w:r w:rsidRPr="002F608F">
        <w:rPr>
          <w:rFonts w:ascii="宋体" w:eastAsia="宋体" w:hAnsi="宋体" w:cs="微软雅黑"/>
          <w:color w:val="222222"/>
          <w:sz w:val="23"/>
          <w:shd w:val="clear" w:color="auto" w:fill="FFFFFF"/>
        </w:rPr>
        <w:t>）合并组成，共 7178 张图片）上各表情类别的分布情况大致如下：</w:t>
      </w:r>
    </w:p>
    <w:tbl>
      <w:tblPr>
        <w:tblStyle w:val="DocTableBand1st"/>
        <w:tblW w:w="0" w:type="auto"/>
        <w:jc w:val="center"/>
        <w:tblLayout w:type="fixed"/>
        <w:tblLook w:val="05E0" w:firstRow="1" w:lastRow="1" w:firstColumn="1" w:lastColumn="1" w:noHBand="0" w:noVBand="1"/>
      </w:tblPr>
      <w:tblGrid>
        <w:gridCol w:w="1384"/>
        <w:gridCol w:w="1172"/>
        <w:gridCol w:w="2757"/>
        <w:gridCol w:w="3124"/>
      </w:tblGrid>
      <w:tr w:rsidR="0047123F" w:rsidRPr="002F608F" w14:paraId="09D13078" w14:textId="77777777" w:rsidTr="0047123F">
        <w:trPr>
          <w:cnfStyle w:val="100000000000" w:firstRow="1" w:lastRow="0" w:firstColumn="0" w:lastColumn="0" w:oddVBand="0" w:evenVBand="0" w:oddHBand="0" w:evenHBand="0" w:firstRowFirstColumn="0" w:firstRowLastColumn="0" w:lastRowFirstColumn="0" w:lastRowLastColumn="0"/>
          <w:jc w:val="center"/>
        </w:trPr>
        <w:tc>
          <w:tcPr>
            <w:tcW w:w="1384" w:type="dxa"/>
          </w:tcPr>
          <w:p w14:paraId="49AE6252" w14:textId="77777777" w:rsidR="0047123F" w:rsidRPr="002F608F" w:rsidRDefault="00000000" w:rsidP="002F608F">
            <w:pPr>
              <w:jc w:val="center"/>
              <w:rPr>
                <w:rFonts w:ascii="宋体" w:eastAsia="宋体" w:hAnsi="宋体"/>
              </w:rPr>
            </w:pPr>
            <w:r w:rsidRPr="002F608F">
              <w:rPr>
                <w:rFonts w:ascii="宋体" w:eastAsia="宋体" w:hAnsi="宋体"/>
              </w:rPr>
              <w:t>表情标号</w:t>
            </w:r>
          </w:p>
        </w:tc>
        <w:tc>
          <w:tcPr>
            <w:tcW w:w="1172" w:type="dxa"/>
          </w:tcPr>
          <w:p w14:paraId="41FEC0DA" w14:textId="77777777" w:rsidR="0047123F" w:rsidRPr="002F608F" w:rsidRDefault="00000000" w:rsidP="002F608F">
            <w:pPr>
              <w:jc w:val="center"/>
              <w:rPr>
                <w:rFonts w:ascii="宋体" w:eastAsia="宋体" w:hAnsi="宋体"/>
              </w:rPr>
            </w:pPr>
            <w:r w:rsidRPr="002F608F">
              <w:rPr>
                <w:rFonts w:ascii="宋体" w:eastAsia="宋体" w:hAnsi="宋体"/>
              </w:rPr>
              <w:t>表情含义</w:t>
            </w:r>
          </w:p>
        </w:tc>
        <w:tc>
          <w:tcPr>
            <w:tcW w:w="2757" w:type="dxa"/>
          </w:tcPr>
          <w:p w14:paraId="65393599" w14:textId="77777777" w:rsidR="0047123F" w:rsidRPr="002F608F" w:rsidRDefault="00000000" w:rsidP="002F608F">
            <w:pPr>
              <w:jc w:val="center"/>
              <w:rPr>
                <w:rFonts w:ascii="宋体" w:eastAsia="宋体" w:hAnsi="宋体"/>
              </w:rPr>
            </w:pPr>
            <w:r w:rsidRPr="002F608F">
              <w:rPr>
                <w:rFonts w:ascii="宋体" w:eastAsia="宋体" w:hAnsi="宋体"/>
              </w:rPr>
              <w:t>训练图（Training）数量</w:t>
            </w:r>
          </w:p>
        </w:tc>
        <w:tc>
          <w:tcPr>
            <w:tcW w:w="3124" w:type="dxa"/>
          </w:tcPr>
          <w:p w14:paraId="5ECA1695" w14:textId="77777777" w:rsidR="0047123F" w:rsidRPr="002F608F" w:rsidRDefault="00000000" w:rsidP="002F608F">
            <w:pPr>
              <w:jc w:val="center"/>
              <w:rPr>
                <w:rFonts w:ascii="宋体" w:eastAsia="宋体" w:hAnsi="宋体"/>
              </w:rPr>
            </w:pPr>
            <w:r w:rsidRPr="002F608F">
              <w:rPr>
                <w:rFonts w:ascii="宋体" w:eastAsia="宋体" w:hAnsi="宋体"/>
              </w:rPr>
              <w:t>验证图Test）数量</w:t>
            </w:r>
          </w:p>
        </w:tc>
      </w:tr>
      <w:tr w:rsidR="0047123F" w:rsidRPr="002F608F" w14:paraId="62D377FC" w14:textId="77777777" w:rsidTr="0047123F">
        <w:trPr>
          <w:jc w:val="center"/>
        </w:trPr>
        <w:tc>
          <w:tcPr>
            <w:tcW w:w="1384" w:type="dxa"/>
          </w:tcPr>
          <w:p w14:paraId="393D1302" w14:textId="77777777" w:rsidR="0047123F" w:rsidRPr="002F608F" w:rsidRDefault="00000000" w:rsidP="002F608F">
            <w:pPr>
              <w:jc w:val="center"/>
              <w:rPr>
                <w:rFonts w:ascii="宋体" w:eastAsia="宋体" w:hAnsi="宋体"/>
              </w:rPr>
            </w:pPr>
            <w:r w:rsidRPr="002F608F">
              <w:rPr>
                <w:rFonts w:ascii="宋体" w:eastAsia="宋体" w:hAnsi="宋体"/>
              </w:rPr>
              <w:t>0</w:t>
            </w:r>
          </w:p>
        </w:tc>
        <w:tc>
          <w:tcPr>
            <w:tcW w:w="1172" w:type="dxa"/>
          </w:tcPr>
          <w:p w14:paraId="770EFC08" w14:textId="77777777" w:rsidR="0047123F" w:rsidRPr="002F608F" w:rsidRDefault="00000000" w:rsidP="002F608F">
            <w:pPr>
              <w:jc w:val="center"/>
              <w:rPr>
                <w:rFonts w:ascii="宋体" w:eastAsia="宋体" w:hAnsi="宋体"/>
              </w:rPr>
            </w:pPr>
            <w:r w:rsidRPr="002F608F">
              <w:rPr>
                <w:rFonts w:ascii="宋体" w:eastAsia="宋体" w:hAnsi="宋体"/>
              </w:rPr>
              <w:t>生气</w:t>
            </w:r>
          </w:p>
        </w:tc>
        <w:tc>
          <w:tcPr>
            <w:tcW w:w="2757" w:type="dxa"/>
          </w:tcPr>
          <w:p w14:paraId="14E7A39D" w14:textId="77777777" w:rsidR="0047123F" w:rsidRPr="002F608F" w:rsidRDefault="00000000" w:rsidP="002F608F">
            <w:pPr>
              <w:jc w:val="center"/>
              <w:rPr>
                <w:rFonts w:ascii="宋体" w:eastAsia="宋体" w:hAnsi="宋体"/>
              </w:rPr>
            </w:pPr>
            <w:r w:rsidRPr="002F608F">
              <w:rPr>
                <w:rFonts w:ascii="宋体" w:eastAsia="宋体" w:hAnsi="宋体"/>
              </w:rPr>
              <w:t>3995</w:t>
            </w:r>
          </w:p>
        </w:tc>
        <w:tc>
          <w:tcPr>
            <w:tcW w:w="3124" w:type="dxa"/>
          </w:tcPr>
          <w:p w14:paraId="157C764F" w14:textId="77777777" w:rsidR="0047123F" w:rsidRPr="002F608F" w:rsidRDefault="00000000" w:rsidP="002F608F">
            <w:pPr>
              <w:jc w:val="center"/>
              <w:rPr>
                <w:rFonts w:ascii="宋体" w:eastAsia="宋体" w:hAnsi="宋体"/>
              </w:rPr>
            </w:pPr>
            <w:r w:rsidRPr="002F608F">
              <w:rPr>
                <w:rFonts w:ascii="宋体" w:eastAsia="宋体" w:hAnsi="宋体"/>
              </w:rPr>
              <w:t>958</w:t>
            </w:r>
          </w:p>
        </w:tc>
      </w:tr>
      <w:tr w:rsidR="0047123F" w:rsidRPr="002F608F" w14:paraId="0373A650" w14:textId="77777777" w:rsidTr="0047123F">
        <w:trPr>
          <w:cnfStyle w:val="000000010000" w:firstRow="0" w:lastRow="0" w:firstColumn="0" w:lastColumn="0" w:oddVBand="0" w:evenVBand="0" w:oddHBand="0" w:evenHBand="1" w:firstRowFirstColumn="0" w:firstRowLastColumn="0" w:lastRowFirstColumn="0" w:lastRowLastColumn="0"/>
          <w:jc w:val="center"/>
        </w:trPr>
        <w:tc>
          <w:tcPr>
            <w:tcW w:w="1384" w:type="dxa"/>
          </w:tcPr>
          <w:p w14:paraId="65AEDCBB" w14:textId="77777777" w:rsidR="0047123F" w:rsidRPr="002F608F" w:rsidRDefault="00000000" w:rsidP="002F608F">
            <w:pPr>
              <w:jc w:val="center"/>
              <w:rPr>
                <w:rFonts w:ascii="宋体" w:eastAsia="宋体" w:hAnsi="宋体"/>
              </w:rPr>
            </w:pPr>
            <w:r w:rsidRPr="002F608F">
              <w:rPr>
                <w:rFonts w:ascii="宋体" w:eastAsia="宋体" w:hAnsi="宋体"/>
              </w:rPr>
              <w:t>1</w:t>
            </w:r>
          </w:p>
        </w:tc>
        <w:tc>
          <w:tcPr>
            <w:tcW w:w="1172" w:type="dxa"/>
          </w:tcPr>
          <w:p w14:paraId="0056D824" w14:textId="77777777" w:rsidR="0047123F" w:rsidRPr="002F608F" w:rsidRDefault="00000000" w:rsidP="002F608F">
            <w:pPr>
              <w:jc w:val="center"/>
              <w:rPr>
                <w:rFonts w:ascii="宋体" w:eastAsia="宋体" w:hAnsi="宋体"/>
              </w:rPr>
            </w:pPr>
            <w:r w:rsidRPr="002F608F">
              <w:rPr>
                <w:rFonts w:ascii="宋体" w:eastAsia="宋体" w:hAnsi="宋体" w:cs="微软雅黑"/>
                <w:color w:val="222222"/>
                <w:sz w:val="23"/>
                <w:shd w:val="clear" w:color="auto" w:fill="FFFFFF"/>
              </w:rPr>
              <w:t>厌恶</w:t>
            </w:r>
          </w:p>
        </w:tc>
        <w:tc>
          <w:tcPr>
            <w:tcW w:w="2757" w:type="dxa"/>
          </w:tcPr>
          <w:p w14:paraId="1EAE8744" w14:textId="77777777" w:rsidR="0047123F" w:rsidRPr="002F608F" w:rsidRDefault="00000000" w:rsidP="002F608F">
            <w:pPr>
              <w:jc w:val="center"/>
              <w:rPr>
                <w:rFonts w:ascii="宋体" w:eastAsia="宋体" w:hAnsi="宋体"/>
              </w:rPr>
            </w:pPr>
            <w:r w:rsidRPr="002F608F">
              <w:rPr>
                <w:rFonts w:ascii="宋体" w:eastAsia="宋体" w:hAnsi="宋体"/>
              </w:rPr>
              <w:t>436</w:t>
            </w:r>
          </w:p>
        </w:tc>
        <w:tc>
          <w:tcPr>
            <w:tcW w:w="3124" w:type="dxa"/>
          </w:tcPr>
          <w:p w14:paraId="2887F94C" w14:textId="77777777" w:rsidR="0047123F" w:rsidRPr="002F608F" w:rsidRDefault="00000000" w:rsidP="002F608F">
            <w:pPr>
              <w:jc w:val="center"/>
              <w:rPr>
                <w:rFonts w:ascii="宋体" w:eastAsia="宋体" w:hAnsi="宋体"/>
              </w:rPr>
            </w:pPr>
            <w:r w:rsidRPr="002F608F">
              <w:rPr>
                <w:rFonts w:ascii="宋体" w:eastAsia="宋体" w:hAnsi="宋体"/>
              </w:rPr>
              <w:t>111</w:t>
            </w:r>
          </w:p>
        </w:tc>
      </w:tr>
      <w:tr w:rsidR="0047123F" w:rsidRPr="002F608F" w14:paraId="32F846A1" w14:textId="77777777" w:rsidTr="0047123F">
        <w:trPr>
          <w:jc w:val="center"/>
        </w:trPr>
        <w:tc>
          <w:tcPr>
            <w:tcW w:w="1384" w:type="dxa"/>
          </w:tcPr>
          <w:p w14:paraId="06C00C67" w14:textId="77777777" w:rsidR="0047123F" w:rsidRPr="002F608F" w:rsidRDefault="00000000" w:rsidP="002F608F">
            <w:pPr>
              <w:jc w:val="center"/>
              <w:rPr>
                <w:rFonts w:ascii="宋体" w:eastAsia="宋体" w:hAnsi="宋体"/>
              </w:rPr>
            </w:pPr>
            <w:r w:rsidRPr="002F608F">
              <w:rPr>
                <w:rFonts w:ascii="宋体" w:eastAsia="宋体" w:hAnsi="宋体"/>
              </w:rPr>
              <w:t>2</w:t>
            </w:r>
          </w:p>
        </w:tc>
        <w:tc>
          <w:tcPr>
            <w:tcW w:w="1172" w:type="dxa"/>
          </w:tcPr>
          <w:p w14:paraId="10A88DE2" w14:textId="77777777" w:rsidR="0047123F" w:rsidRPr="002F608F" w:rsidRDefault="00000000" w:rsidP="002F608F">
            <w:pPr>
              <w:jc w:val="center"/>
              <w:rPr>
                <w:rFonts w:ascii="宋体" w:eastAsia="宋体" w:hAnsi="宋体"/>
              </w:rPr>
            </w:pPr>
            <w:r w:rsidRPr="002F608F">
              <w:rPr>
                <w:rFonts w:ascii="宋体" w:eastAsia="宋体" w:hAnsi="宋体" w:cs="微软雅黑"/>
                <w:color w:val="222222"/>
                <w:sz w:val="23"/>
                <w:shd w:val="clear" w:color="auto" w:fill="FFFFFF"/>
              </w:rPr>
              <w:t>恐惧</w:t>
            </w:r>
          </w:p>
        </w:tc>
        <w:tc>
          <w:tcPr>
            <w:tcW w:w="2757" w:type="dxa"/>
          </w:tcPr>
          <w:p w14:paraId="2D57CF00" w14:textId="77777777" w:rsidR="0047123F" w:rsidRPr="002F608F" w:rsidRDefault="00000000" w:rsidP="002F608F">
            <w:pPr>
              <w:jc w:val="center"/>
              <w:rPr>
                <w:rFonts w:ascii="宋体" w:eastAsia="宋体" w:hAnsi="宋体"/>
              </w:rPr>
            </w:pPr>
            <w:r w:rsidRPr="002F608F">
              <w:rPr>
                <w:rFonts w:ascii="宋体" w:eastAsia="宋体" w:hAnsi="宋体"/>
              </w:rPr>
              <w:t>4097</w:t>
            </w:r>
          </w:p>
        </w:tc>
        <w:tc>
          <w:tcPr>
            <w:tcW w:w="3124" w:type="dxa"/>
          </w:tcPr>
          <w:p w14:paraId="1CACF9CF" w14:textId="77777777" w:rsidR="0047123F" w:rsidRPr="002F608F" w:rsidRDefault="00000000" w:rsidP="002F608F">
            <w:pPr>
              <w:jc w:val="center"/>
              <w:rPr>
                <w:rFonts w:ascii="宋体" w:eastAsia="宋体" w:hAnsi="宋体"/>
              </w:rPr>
            </w:pPr>
            <w:r w:rsidRPr="002F608F">
              <w:rPr>
                <w:rFonts w:ascii="宋体" w:eastAsia="宋体" w:hAnsi="宋体"/>
              </w:rPr>
              <w:t>1025</w:t>
            </w:r>
          </w:p>
        </w:tc>
      </w:tr>
      <w:tr w:rsidR="0047123F" w:rsidRPr="002F608F" w14:paraId="50D405A9" w14:textId="77777777" w:rsidTr="0047123F">
        <w:trPr>
          <w:cnfStyle w:val="000000010000" w:firstRow="0" w:lastRow="0" w:firstColumn="0" w:lastColumn="0" w:oddVBand="0" w:evenVBand="0" w:oddHBand="0" w:evenHBand="1" w:firstRowFirstColumn="0" w:firstRowLastColumn="0" w:lastRowFirstColumn="0" w:lastRowLastColumn="0"/>
          <w:jc w:val="center"/>
        </w:trPr>
        <w:tc>
          <w:tcPr>
            <w:tcW w:w="1384" w:type="dxa"/>
          </w:tcPr>
          <w:p w14:paraId="79BA4C73" w14:textId="77777777" w:rsidR="0047123F" w:rsidRPr="002F608F" w:rsidRDefault="00000000" w:rsidP="002F608F">
            <w:pPr>
              <w:jc w:val="center"/>
              <w:rPr>
                <w:rFonts w:ascii="宋体" w:eastAsia="宋体" w:hAnsi="宋体"/>
              </w:rPr>
            </w:pPr>
            <w:r w:rsidRPr="002F608F">
              <w:rPr>
                <w:rFonts w:ascii="宋体" w:eastAsia="宋体" w:hAnsi="宋体"/>
              </w:rPr>
              <w:t>3</w:t>
            </w:r>
          </w:p>
        </w:tc>
        <w:tc>
          <w:tcPr>
            <w:tcW w:w="1172" w:type="dxa"/>
          </w:tcPr>
          <w:p w14:paraId="7B13E04B" w14:textId="77777777" w:rsidR="0047123F" w:rsidRPr="002F608F" w:rsidRDefault="00000000" w:rsidP="002F608F">
            <w:pPr>
              <w:jc w:val="center"/>
              <w:rPr>
                <w:rFonts w:ascii="宋体" w:eastAsia="宋体" w:hAnsi="宋体"/>
              </w:rPr>
            </w:pPr>
            <w:r w:rsidRPr="002F608F">
              <w:rPr>
                <w:rFonts w:ascii="宋体" w:eastAsia="宋体" w:hAnsi="宋体" w:cs="微软雅黑"/>
                <w:color w:val="222222"/>
                <w:sz w:val="23"/>
                <w:shd w:val="clear" w:color="auto" w:fill="FFFFFF"/>
              </w:rPr>
              <w:t>开心</w:t>
            </w:r>
          </w:p>
        </w:tc>
        <w:tc>
          <w:tcPr>
            <w:tcW w:w="2757" w:type="dxa"/>
          </w:tcPr>
          <w:p w14:paraId="44909BA6" w14:textId="77777777" w:rsidR="0047123F" w:rsidRPr="002F608F" w:rsidRDefault="00000000" w:rsidP="002F608F">
            <w:pPr>
              <w:jc w:val="center"/>
              <w:rPr>
                <w:rFonts w:ascii="宋体" w:eastAsia="宋体" w:hAnsi="宋体"/>
              </w:rPr>
            </w:pPr>
            <w:r w:rsidRPr="002F608F">
              <w:rPr>
                <w:rFonts w:ascii="宋体" w:eastAsia="宋体" w:hAnsi="宋体"/>
              </w:rPr>
              <w:t>7215</w:t>
            </w:r>
          </w:p>
        </w:tc>
        <w:tc>
          <w:tcPr>
            <w:tcW w:w="3124" w:type="dxa"/>
          </w:tcPr>
          <w:p w14:paraId="7AB019A0" w14:textId="77777777" w:rsidR="0047123F" w:rsidRPr="002F608F" w:rsidRDefault="00000000" w:rsidP="002F608F">
            <w:pPr>
              <w:jc w:val="center"/>
              <w:rPr>
                <w:rFonts w:ascii="宋体" w:eastAsia="宋体" w:hAnsi="宋体"/>
              </w:rPr>
            </w:pPr>
            <w:r w:rsidRPr="002F608F">
              <w:rPr>
                <w:rFonts w:ascii="宋体" w:eastAsia="宋体" w:hAnsi="宋体"/>
              </w:rPr>
              <w:t>1774</w:t>
            </w:r>
          </w:p>
        </w:tc>
      </w:tr>
      <w:tr w:rsidR="0047123F" w:rsidRPr="002F608F" w14:paraId="1A4EA15D" w14:textId="77777777" w:rsidTr="0047123F">
        <w:trPr>
          <w:jc w:val="center"/>
        </w:trPr>
        <w:tc>
          <w:tcPr>
            <w:tcW w:w="1384" w:type="dxa"/>
          </w:tcPr>
          <w:p w14:paraId="70EA0C05" w14:textId="77777777" w:rsidR="0047123F" w:rsidRPr="002F608F" w:rsidRDefault="00000000" w:rsidP="002F608F">
            <w:pPr>
              <w:jc w:val="center"/>
              <w:rPr>
                <w:rFonts w:ascii="宋体" w:eastAsia="宋体" w:hAnsi="宋体"/>
              </w:rPr>
            </w:pPr>
            <w:r w:rsidRPr="002F608F">
              <w:rPr>
                <w:rFonts w:ascii="宋体" w:eastAsia="宋体" w:hAnsi="宋体"/>
              </w:rPr>
              <w:t>4</w:t>
            </w:r>
          </w:p>
        </w:tc>
        <w:tc>
          <w:tcPr>
            <w:tcW w:w="1172" w:type="dxa"/>
          </w:tcPr>
          <w:p w14:paraId="5DDBFDAC" w14:textId="77777777" w:rsidR="0047123F" w:rsidRPr="002F608F" w:rsidRDefault="00000000" w:rsidP="002F608F">
            <w:pPr>
              <w:jc w:val="center"/>
              <w:rPr>
                <w:rFonts w:ascii="宋体" w:eastAsia="宋体" w:hAnsi="宋体"/>
              </w:rPr>
            </w:pPr>
            <w:r w:rsidRPr="002F608F">
              <w:rPr>
                <w:rFonts w:ascii="宋体" w:eastAsia="宋体" w:hAnsi="宋体" w:cs="微软雅黑"/>
                <w:color w:val="222222"/>
                <w:sz w:val="23"/>
                <w:shd w:val="clear" w:color="auto" w:fill="FFFFFF"/>
              </w:rPr>
              <w:t>伤心</w:t>
            </w:r>
          </w:p>
        </w:tc>
        <w:tc>
          <w:tcPr>
            <w:tcW w:w="2757" w:type="dxa"/>
          </w:tcPr>
          <w:p w14:paraId="5B9F9204" w14:textId="77777777" w:rsidR="0047123F" w:rsidRPr="002F608F" w:rsidRDefault="00000000" w:rsidP="002F608F">
            <w:pPr>
              <w:jc w:val="center"/>
              <w:rPr>
                <w:rFonts w:ascii="宋体" w:eastAsia="宋体" w:hAnsi="宋体"/>
              </w:rPr>
            </w:pPr>
            <w:r w:rsidRPr="002F608F">
              <w:rPr>
                <w:rFonts w:ascii="宋体" w:eastAsia="宋体" w:hAnsi="宋体"/>
              </w:rPr>
              <w:t>4830</w:t>
            </w:r>
          </w:p>
        </w:tc>
        <w:tc>
          <w:tcPr>
            <w:tcW w:w="3124" w:type="dxa"/>
          </w:tcPr>
          <w:p w14:paraId="13B177D3" w14:textId="77777777" w:rsidR="0047123F" w:rsidRPr="002F608F" w:rsidRDefault="00000000" w:rsidP="002F608F">
            <w:pPr>
              <w:jc w:val="center"/>
              <w:rPr>
                <w:rFonts w:ascii="宋体" w:eastAsia="宋体" w:hAnsi="宋体"/>
              </w:rPr>
            </w:pPr>
            <w:r w:rsidRPr="002F608F">
              <w:rPr>
                <w:rFonts w:ascii="宋体" w:eastAsia="宋体" w:hAnsi="宋体"/>
              </w:rPr>
              <w:t>1247</w:t>
            </w:r>
          </w:p>
        </w:tc>
      </w:tr>
      <w:tr w:rsidR="0047123F" w:rsidRPr="002F608F" w14:paraId="1101694C" w14:textId="77777777" w:rsidTr="0047123F">
        <w:trPr>
          <w:cnfStyle w:val="000000010000" w:firstRow="0" w:lastRow="0" w:firstColumn="0" w:lastColumn="0" w:oddVBand="0" w:evenVBand="0" w:oddHBand="0" w:evenHBand="1" w:firstRowFirstColumn="0" w:firstRowLastColumn="0" w:lastRowFirstColumn="0" w:lastRowLastColumn="0"/>
          <w:jc w:val="center"/>
        </w:trPr>
        <w:tc>
          <w:tcPr>
            <w:tcW w:w="1384" w:type="dxa"/>
          </w:tcPr>
          <w:p w14:paraId="559119BE" w14:textId="77777777" w:rsidR="0047123F" w:rsidRPr="002F608F" w:rsidRDefault="00000000" w:rsidP="002F608F">
            <w:pPr>
              <w:jc w:val="center"/>
              <w:rPr>
                <w:rFonts w:ascii="宋体" w:eastAsia="宋体" w:hAnsi="宋体"/>
              </w:rPr>
            </w:pPr>
            <w:r w:rsidRPr="002F608F">
              <w:rPr>
                <w:rFonts w:ascii="宋体" w:eastAsia="宋体" w:hAnsi="宋体"/>
              </w:rPr>
              <w:t>5</w:t>
            </w:r>
          </w:p>
        </w:tc>
        <w:tc>
          <w:tcPr>
            <w:tcW w:w="1172" w:type="dxa"/>
          </w:tcPr>
          <w:p w14:paraId="3A956744" w14:textId="77777777" w:rsidR="0047123F" w:rsidRPr="002F608F" w:rsidRDefault="00000000" w:rsidP="002F608F">
            <w:pPr>
              <w:jc w:val="center"/>
              <w:rPr>
                <w:rFonts w:ascii="宋体" w:eastAsia="宋体" w:hAnsi="宋体"/>
              </w:rPr>
            </w:pPr>
            <w:r w:rsidRPr="002F608F">
              <w:rPr>
                <w:rFonts w:ascii="宋体" w:eastAsia="宋体" w:hAnsi="宋体" w:cs="微软雅黑"/>
                <w:color w:val="222222"/>
                <w:sz w:val="23"/>
                <w:shd w:val="clear" w:color="auto" w:fill="FFFFFF"/>
              </w:rPr>
              <w:t>惊讶</w:t>
            </w:r>
          </w:p>
        </w:tc>
        <w:tc>
          <w:tcPr>
            <w:tcW w:w="2757" w:type="dxa"/>
          </w:tcPr>
          <w:p w14:paraId="10A75BFF" w14:textId="77777777" w:rsidR="0047123F" w:rsidRPr="002F608F" w:rsidRDefault="00000000" w:rsidP="002F608F">
            <w:pPr>
              <w:jc w:val="center"/>
              <w:rPr>
                <w:rFonts w:ascii="宋体" w:eastAsia="宋体" w:hAnsi="宋体"/>
              </w:rPr>
            </w:pPr>
            <w:r w:rsidRPr="002F608F">
              <w:rPr>
                <w:rFonts w:ascii="宋体" w:eastAsia="宋体" w:hAnsi="宋体"/>
              </w:rPr>
              <w:t>3171</w:t>
            </w:r>
          </w:p>
        </w:tc>
        <w:tc>
          <w:tcPr>
            <w:tcW w:w="3124" w:type="dxa"/>
          </w:tcPr>
          <w:p w14:paraId="7F80F344" w14:textId="77777777" w:rsidR="0047123F" w:rsidRPr="002F608F" w:rsidRDefault="00000000" w:rsidP="002F608F">
            <w:pPr>
              <w:jc w:val="center"/>
              <w:rPr>
                <w:rFonts w:ascii="宋体" w:eastAsia="宋体" w:hAnsi="宋体"/>
              </w:rPr>
            </w:pPr>
            <w:r w:rsidRPr="002F608F">
              <w:rPr>
                <w:rFonts w:ascii="宋体" w:eastAsia="宋体" w:hAnsi="宋体"/>
              </w:rPr>
              <w:t>831</w:t>
            </w:r>
          </w:p>
        </w:tc>
      </w:tr>
      <w:tr w:rsidR="0047123F" w:rsidRPr="002F608F" w14:paraId="4E1E33D0" w14:textId="77777777" w:rsidTr="0047123F">
        <w:trPr>
          <w:jc w:val="center"/>
        </w:trPr>
        <w:tc>
          <w:tcPr>
            <w:tcW w:w="1384" w:type="dxa"/>
          </w:tcPr>
          <w:p w14:paraId="7E314A2B" w14:textId="77777777" w:rsidR="0047123F" w:rsidRPr="002F608F" w:rsidRDefault="00000000" w:rsidP="002F608F">
            <w:pPr>
              <w:jc w:val="center"/>
              <w:rPr>
                <w:rFonts w:ascii="宋体" w:eastAsia="宋体" w:hAnsi="宋体"/>
              </w:rPr>
            </w:pPr>
            <w:r w:rsidRPr="002F608F">
              <w:rPr>
                <w:rFonts w:ascii="宋体" w:eastAsia="宋体" w:hAnsi="宋体"/>
              </w:rPr>
              <w:t>6</w:t>
            </w:r>
          </w:p>
        </w:tc>
        <w:tc>
          <w:tcPr>
            <w:tcW w:w="1172" w:type="dxa"/>
          </w:tcPr>
          <w:p w14:paraId="43F7515A" w14:textId="77777777" w:rsidR="0047123F" w:rsidRPr="002F608F" w:rsidRDefault="00000000" w:rsidP="002F608F">
            <w:pPr>
              <w:jc w:val="center"/>
              <w:rPr>
                <w:rFonts w:ascii="宋体" w:eastAsia="宋体" w:hAnsi="宋体"/>
              </w:rPr>
            </w:pPr>
            <w:r w:rsidRPr="002F608F">
              <w:rPr>
                <w:rFonts w:ascii="宋体" w:eastAsia="宋体" w:hAnsi="宋体" w:cs="微软雅黑"/>
                <w:color w:val="222222"/>
                <w:sz w:val="23"/>
                <w:shd w:val="clear" w:color="auto" w:fill="FFFFFF"/>
              </w:rPr>
              <w:t>中性</w:t>
            </w:r>
          </w:p>
        </w:tc>
        <w:tc>
          <w:tcPr>
            <w:tcW w:w="2757" w:type="dxa"/>
          </w:tcPr>
          <w:p w14:paraId="01F8BBBF" w14:textId="77777777" w:rsidR="0047123F" w:rsidRPr="002F608F" w:rsidRDefault="00000000" w:rsidP="002F608F">
            <w:pPr>
              <w:jc w:val="center"/>
              <w:rPr>
                <w:rFonts w:ascii="宋体" w:eastAsia="宋体" w:hAnsi="宋体"/>
              </w:rPr>
            </w:pPr>
            <w:r w:rsidRPr="002F608F">
              <w:rPr>
                <w:rFonts w:ascii="宋体" w:eastAsia="宋体" w:hAnsi="宋体"/>
              </w:rPr>
              <w:t>4965</w:t>
            </w:r>
          </w:p>
        </w:tc>
        <w:tc>
          <w:tcPr>
            <w:tcW w:w="3124" w:type="dxa"/>
          </w:tcPr>
          <w:p w14:paraId="3E473DE4" w14:textId="77777777" w:rsidR="0047123F" w:rsidRPr="002F608F" w:rsidRDefault="00000000" w:rsidP="002F608F">
            <w:pPr>
              <w:jc w:val="center"/>
              <w:rPr>
                <w:rFonts w:ascii="宋体" w:eastAsia="宋体" w:hAnsi="宋体"/>
              </w:rPr>
            </w:pPr>
            <w:r w:rsidRPr="002F608F">
              <w:rPr>
                <w:rFonts w:ascii="宋体" w:eastAsia="宋体" w:hAnsi="宋体"/>
              </w:rPr>
              <w:t>1233</w:t>
            </w:r>
          </w:p>
        </w:tc>
      </w:tr>
    </w:tbl>
    <w:p w14:paraId="77B69730"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通过画出各表情类别在训练图与验证图上的柱状图，可以发现在七个类别中，开心类</w:t>
      </w:r>
      <w:r w:rsidRPr="00EC742C">
        <w:rPr>
          <w:rFonts w:ascii="宋体" w:eastAsia="宋体" w:hAnsi="宋体" w:cs="微软雅黑"/>
          <w:color w:val="222222"/>
          <w:sz w:val="23"/>
          <w:shd w:val="clear" w:color="auto" w:fill="FFFFFF"/>
        </w:rPr>
        <w:lastRenderedPageBreak/>
        <w:t>别的图片数量明显高于其他类别，而关于厌恶类型的图片数量大概只有其他类别数量的十分之一，这对于后期整个表情识别系统性能影响是巨大的。</w:t>
      </w:r>
    </w:p>
    <w:p w14:paraId="682FFF0A" w14:textId="77777777" w:rsidR="00EC742C" w:rsidRDefault="00000000" w:rsidP="00EC742C">
      <w:pPr>
        <w:keepNext/>
        <w:jc w:val="center"/>
      </w:pPr>
      <w:r w:rsidRPr="002F608F">
        <w:rPr>
          <w:rFonts w:ascii="宋体" w:eastAsia="宋体" w:hAnsi="宋体"/>
          <w:noProof/>
        </w:rPr>
        <w:drawing>
          <wp:inline distT="0" distB="0" distL="0" distR="0" wp14:anchorId="67032695" wp14:editId="19109551">
            <wp:extent cx="3582099" cy="2550253"/>
            <wp:effectExtent l="0" t="0" r="0" b="254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9"/>
                    <a:srcRect/>
                    <a:stretch/>
                  </pic:blipFill>
                  <pic:spPr>
                    <a:xfrm>
                      <a:off x="0" y="0"/>
                      <a:ext cx="3600924" cy="2563655"/>
                    </a:xfrm>
                    <a:prstGeom prst="rect">
                      <a:avLst/>
                    </a:prstGeom>
                    <a:solidFill/>
                    <a:ln/>
                  </pic:spPr>
                </pic:pic>
              </a:graphicData>
            </a:graphic>
          </wp:inline>
        </w:drawing>
      </w:r>
    </w:p>
    <w:p w14:paraId="32D30A78" w14:textId="527456D9" w:rsidR="0047123F" w:rsidRPr="002F608F" w:rsidRDefault="00EC742C" w:rsidP="00EC742C">
      <w:pPr>
        <w:pStyle w:val="ab"/>
        <w:jc w:val="center"/>
        <w:rPr>
          <w:rFonts w:ascii="宋体" w:eastAsia="宋体" w:hAnsi="宋体"/>
        </w:rPr>
      </w:pPr>
      <w:r>
        <w:t xml:space="preserve">Figure </w:t>
      </w:r>
      <w:r>
        <w:fldChar w:fldCharType="begin"/>
      </w:r>
      <w:r>
        <w:instrText xml:space="preserve"> SEQ Figure \* ARABIC </w:instrText>
      </w:r>
      <w:r>
        <w:fldChar w:fldCharType="separate"/>
      </w:r>
      <w:r w:rsidR="00AA022C">
        <w:rPr>
          <w:noProof/>
        </w:rPr>
        <w:t>2</w:t>
      </w:r>
      <w:r>
        <w:fldChar w:fldCharType="end"/>
      </w:r>
      <w:r>
        <w:t xml:space="preserve"> </w:t>
      </w:r>
      <w:r>
        <w:rPr>
          <w:rFonts w:hint="eastAsia"/>
        </w:rPr>
        <w:t>数据集各类别数据分布情况</w:t>
      </w:r>
    </w:p>
    <w:p w14:paraId="65456526" w14:textId="77777777" w:rsidR="0047123F" w:rsidRPr="002F608F" w:rsidRDefault="00000000" w:rsidP="001B3526">
      <w:pPr>
        <w:pStyle w:val="2"/>
        <w:rPr>
          <w:rFonts w:ascii="宋体" w:eastAsia="宋体" w:hAnsi="宋体"/>
        </w:rPr>
      </w:pPr>
      <w:bookmarkStart w:id="9" w:name="_Toc134552725"/>
      <w:r w:rsidRPr="002F608F">
        <w:rPr>
          <w:rFonts w:ascii="宋体" w:eastAsia="宋体" w:hAnsi="宋体"/>
        </w:rPr>
        <w:t>2.3 数据增强</w:t>
      </w:r>
      <w:bookmarkEnd w:id="9"/>
    </w:p>
    <w:p w14:paraId="32464E8D"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数据增强是深度学习中的一种技术，它通过从现有数据生成新的训练数据来扩展原数据集。数据增强工具通过操作现有数据的参数，将数据转换为新的、独特的样本，从而有效解决训练深度学习模型数据不足的问题，并赋予模型更多的多样性和灵活性，提高模型的泛化能力与鲁棒性。</w:t>
      </w:r>
    </w:p>
    <w:p w14:paraId="4E4058B4"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对于训练图，我们主要进行了如下几种数据增强：</w:t>
      </w:r>
    </w:p>
    <w:p w14:paraId="1597D74C" w14:textId="35129ABB" w:rsidR="0047123F" w:rsidRPr="00EC742C" w:rsidRDefault="00000000" w:rsidP="00EC742C">
      <w:pPr>
        <w:pStyle w:val="a6"/>
        <w:numPr>
          <w:ilvl w:val="0"/>
          <w:numId w:val="10"/>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将图片尺寸拉伸到</w:t>
      </w:r>
      <m:oMath>
        <m:r>
          <w:rPr>
            <w:rFonts w:ascii="Cambria Math" w:eastAsia="宋体" w:hAnsi="Cambria Math" w:cs="微软雅黑"/>
            <w:color w:val="222222"/>
            <w:sz w:val="23"/>
            <w:shd w:val="clear" w:color="auto" w:fill="FFFFFF"/>
          </w:rPr>
          <m:t>224×224</m:t>
        </m:r>
      </m:oMath>
      <w:r w:rsidRPr="00EC742C">
        <w:rPr>
          <w:rFonts w:ascii="宋体" w:eastAsia="宋体" w:hAnsi="宋体" w:cs="微软雅黑"/>
          <w:color w:val="222222"/>
          <w:sz w:val="23"/>
          <w:shd w:val="clear" w:color="auto" w:fill="FFFFFF"/>
        </w:rPr>
        <w:t>（Resize）</w:t>
      </w:r>
    </w:p>
    <w:p w14:paraId="7D2B3348" w14:textId="56066984" w:rsidR="0047123F" w:rsidRPr="00EC742C" w:rsidRDefault="00000000" w:rsidP="00EC742C">
      <w:pPr>
        <w:pStyle w:val="a6"/>
        <w:numPr>
          <w:ilvl w:val="0"/>
          <w:numId w:val="10"/>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对图片进行随机仿射变换（</w:t>
      </w:r>
      <w:proofErr w:type="spellStart"/>
      <w:r w:rsidRPr="00EC742C">
        <w:rPr>
          <w:rFonts w:ascii="宋体" w:eastAsia="宋体" w:hAnsi="宋体" w:cs="微软雅黑"/>
          <w:color w:val="222222"/>
          <w:sz w:val="23"/>
          <w:shd w:val="clear" w:color="auto" w:fill="FFFFFF"/>
        </w:rPr>
        <w:t>RandomAffine</w:t>
      </w:r>
      <w:proofErr w:type="spellEnd"/>
      <w:r w:rsidRPr="00EC742C">
        <w:rPr>
          <w:rFonts w:ascii="宋体" w:eastAsia="宋体" w:hAnsi="宋体" w:cs="微软雅黑"/>
          <w:color w:val="222222"/>
          <w:sz w:val="23"/>
          <w:shd w:val="clear" w:color="auto" w:fill="FFFFFF"/>
        </w:rPr>
        <w:t>）</w:t>
      </w:r>
    </w:p>
    <w:p w14:paraId="7D5B4597" w14:textId="0A3509DD" w:rsidR="0047123F" w:rsidRPr="00EC742C" w:rsidRDefault="00000000" w:rsidP="00EC742C">
      <w:pPr>
        <w:pStyle w:val="a6"/>
        <w:numPr>
          <w:ilvl w:val="0"/>
          <w:numId w:val="10"/>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将图片随机水平翻转（</w:t>
      </w:r>
      <w:proofErr w:type="spellStart"/>
      <w:r w:rsidRPr="00EC742C">
        <w:rPr>
          <w:rFonts w:ascii="宋体" w:eastAsia="宋体" w:hAnsi="宋体" w:cs="微软雅黑"/>
          <w:color w:val="222222"/>
          <w:sz w:val="23"/>
          <w:shd w:val="clear" w:color="auto" w:fill="FFFFFF"/>
        </w:rPr>
        <w:t>RandomHorizontalFlip</w:t>
      </w:r>
      <w:proofErr w:type="spellEnd"/>
      <w:r w:rsidRPr="00EC742C">
        <w:rPr>
          <w:rFonts w:ascii="宋体" w:eastAsia="宋体" w:hAnsi="宋体" w:cs="微软雅黑"/>
          <w:color w:val="222222"/>
          <w:sz w:val="23"/>
          <w:shd w:val="clear" w:color="auto" w:fill="FFFFFF"/>
        </w:rPr>
        <w:t>）</w:t>
      </w:r>
    </w:p>
    <w:p w14:paraId="205B5303" w14:textId="6A8C5CC6" w:rsid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鉴于后续使用的深度模型都是以</w:t>
      </w:r>
      <w:r w:rsidR="00EC742C">
        <w:rPr>
          <w:rFonts w:ascii="宋体" w:eastAsia="宋体" w:hAnsi="宋体" w:cs="微软雅黑" w:hint="eastAsia"/>
          <w:color w:val="222222"/>
          <w:sz w:val="23"/>
          <w:shd w:val="clear" w:color="auto" w:fill="FFFFFF"/>
        </w:rPr>
        <w:t xml:space="preserve"> </w:t>
      </w:r>
      <m:oMath>
        <m:r>
          <w:rPr>
            <w:rFonts w:ascii="Cambria Math" w:eastAsia="宋体" w:hAnsi="Cambria Math" w:cs="微软雅黑"/>
            <w:color w:val="222222"/>
            <w:sz w:val="23"/>
            <w:shd w:val="clear" w:color="auto" w:fill="FFFFFF"/>
          </w:rPr>
          <m:t>224×224</m:t>
        </m:r>
      </m:oMath>
      <w:r w:rsidR="00EC742C">
        <w:rPr>
          <w:rFonts w:ascii="宋体" w:eastAsia="宋体" w:hAnsi="宋体" w:cs="微软雅黑"/>
          <w:color w:val="222222"/>
          <w:sz w:val="23"/>
          <w:shd w:val="clear" w:color="auto" w:fill="FFFFFF"/>
        </w:rPr>
        <w:t xml:space="preserve"> </w:t>
      </w:r>
      <w:r w:rsidRPr="00EC742C">
        <w:rPr>
          <w:rFonts w:ascii="宋体" w:eastAsia="宋体" w:hAnsi="宋体" w:cs="微软雅黑"/>
          <w:color w:val="222222"/>
          <w:sz w:val="23"/>
          <w:shd w:val="clear" w:color="auto" w:fill="FFFFFF"/>
        </w:rPr>
        <w:t>的图片作为输入，我们对于测试图也进行了Resize操作。</w:t>
      </w:r>
    </w:p>
    <w:p w14:paraId="39467887" w14:textId="77777777" w:rsidR="00EC742C" w:rsidRPr="00EC742C" w:rsidRDefault="00EC742C" w:rsidP="00EC742C">
      <w:pPr>
        <w:ind w:firstLineChars="200" w:firstLine="460"/>
        <w:rPr>
          <w:rFonts w:ascii="宋体" w:eastAsia="宋体" w:hAnsi="宋体" w:cs="微软雅黑" w:hint="eastAsia"/>
          <w:color w:val="222222"/>
          <w:sz w:val="23"/>
          <w:shd w:val="clear" w:color="auto" w:fill="FFFFFF"/>
        </w:rPr>
      </w:pPr>
    </w:p>
    <w:p w14:paraId="0C132918" w14:textId="77777777" w:rsidR="0047123F" w:rsidRPr="002F608F" w:rsidRDefault="00000000" w:rsidP="001B3526">
      <w:pPr>
        <w:pStyle w:val="1"/>
        <w:jc w:val="center"/>
        <w:rPr>
          <w:rFonts w:ascii="宋体" w:eastAsia="宋体" w:hAnsi="宋体"/>
        </w:rPr>
      </w:pPr>
      <w:bookmarkStart w:id="10" w:name="_Toc134552726"/>
      <w:r w:rsidRPr="002F608F">
        <w:rPr>
          <w:rFonts w:ascii="宋体" w:eastAsia="宋体" w:hAnsi="宋体"/>
        </w:rPr>
        <w:t>第三章 Gabor滤波器与AdaBoost分类器</w:t>
      </w:r>
      <w:bookmarkEnd w:id="10"/>
    </w:p>
    <w:p w14:paraId="561C3637" w14:textId="77777777" w:rsidR="0047123F" w:rsidRPr="002F608F" w:rsidRDefault="00000000" w:rsidP="001B3526">
      <w:pPr>
        <w:pStyle w:val="2"/>
        <w:rPr>
          <w:rFonts w:ascii="宋体" w:eastAsia="宋体" w:hAnsi="宋体"/>
        </w:rPr>
      </w:pPr>
      <w:bookmarkStart w:id="11" w:name="_Toc134552727"/>
      <w:r w:rsidRPr="002F608F">
        <w:rPr>
          <w:rFonts w:ascii="宋体" w:eastAsia="宋体" w:hAnsi="宋体"/>
        </w:rPr>
        <w:t>3.1 Gabor滤波器</w:t>
      </w:r>
      <w:bookmarkEnd w:id="11"/>
    </w:p>
    <w:p w14:paraId="1358B42D"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 xml:space="preserve">Gabor是 </w:t>
      </w:r>
      <w:proofErr w:type="spellStart"/>
      <w:r w:rsidRPr="00EC742C">
        <w:rPr>
          <w:rFonts w:ascii="宋体" w:eastAsia="宋体" w:hAnsi="宋体" w:cs="微软雅黑"/>
          <w:color w:val="222222"/>
          <w:sz w:val="23"/>
          <w:shd w:val="clear" w:color="auto" w:fill="FFFFFF"/>
        </w:rPr>
        <w:t>D.Gabor</w:t>
      </w:r>
      <w:proofErr w:type="spellEnd"/>
      <w:r w:rsidRPr="00EC742C">
        <w:rPr>
          <w:rFonts w:ascii="宋体" w:eastAsia="宋体" w:hAnsi="宋体" w:cs="微软雅黑"/>
          <w:color w:val="222222"/>
          <w:sz w:val="23"/>
          <w:shd w:val="clear" w:color="auto" w:fill="FFFFFF"/>
        </w:rPr>
        <w:t xml:space="preserve"> 于 1946 年提出的一个用于边缘提取的线性滤波器，其频率和方向表达与人类视觉系统类似，能够提供良好的方向选择和尺度选择特性，而且对于光照变化不敏感。</w:t>
      </w:r>
    </w:p>
    <w:p w14:paraId="4D04CDCE"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在空间域，一个二维的Gabor滤波器是一个正弦平面波和高斯核函数的乘积，其公式</w:t>
      </w:r>
      <w:r w:rsidRPr="00EC742C">
        <w:rPr>
          <w:rFonts w:ascii="宋体" w:eastAsia="宋体" w:hAnsi="宋体" w:cs="微软雅黑"/>
          <w:color w:val="222222"/>
          <w:sz w:val="23"/>
          <w:shd w:val="clear" w:color="auto" w:fill="FFFFFF"/>
        </w:rPr>
        <w:lastRenderedPageBreak/>
        <w:t>如下：</w:t>
      </w:r>
    </w:p>
    <w:p w14:paraId="4C583F29" w14:textId="77777777" w:rsidR="0047123F" w:rsidRPr="002F608F" w:rsidRDefault="00000000">
      <w:pPr>
        <w:ind w:firstLineChars="200" w:firstLine="480"/>
        <w:jc w:val="center"/>
        <w:rPr>
          <w:rFonts w:ascii="宋体" w:eastAsia="宋体" w:hAnsi="宋体"/>
        </w:rPr>
      </w:pPr>
      <w:r w:rsidRPr="002F608F">
        <w:rPr>
          <w:rFonts w:ascii="宋体" w:eastAsia="宋体" w:hAnsi="宋体" w:cs="微软雅黑"/>
          <w:noProof/>
          <w:color w:val="4D4D4D"/>
          <w:sz w:val="24"/>
          <w:shd w:val="clear" w:color="auto" w:fill="FFFFFF"/>
        </w:rPr>
        <w:drawing>
          <wp:inline distT="0" distB="0" distL="0" distR="0" wp14:anchorId="6EAAB81D" wp14:editId="26662C78">
            <wp:extent cx="2800350" cy="27622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0"/>
                    <a:stretch/>
                  </pic:blipFill>
                  <pic:spPr>
                    <a:xfrm>
                      <a:off x="0" y="0"/>
                      <a:ext cx="2800350" cy="276225"/>
                    </a:xfrm>
                    <a:prstGeom prst="rect">
                      <a:avLst/>
                    </a:prstGeom>
                  </pic:spPr>
                </pic:pic>
              </a:graphicData>
            </a:graphic>
          </wp:inline>
        </w:drawing>
      </w:r>
    </w:p>
    <w:p w14:paraId="707BF43D" w14:textId="77777777" w:rsidR="0047123F" w:rsidRPr="00EC742C" w:rsidRDefault="00000000" w:rsidP="00EC742C">
      <w:pPr>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进一步的上式可以分为实部与虚部的形式</w:t>
      </w:r>
    </w:p>
    <w:p w14:paraId="5E55BB06" w14:textId="77777777" w:rsidR="0047123F" w:rsidRPr="002F608F" w:rsidRDefault="00000000">
      <w:pPr>
        <w:jc w:val="center"/>
        <w:rPr>
          <w:rFonts w:ascii="宋体" w:eastAsia="宋体" w:hAnsi="宋体"/>
        </w:rPr>
      </w:pPr>
      <w:r w:rsidRPr="002F608F">
        <w:rPr>
          <w:rFonts w:ascii="宋体" w:eastAsia="宋体" w:hAnsi="宋体"/>
          <w:noProof/>
        </w:rPr>
        <w:drawing>
          <wp:inline distT="0" distB="0" distL="0" distR="0" wp14:anchorId="38C4BBDB" wp14:editId="6E67863D">
            <wp:extent cx="3829050" cy="76200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1"/>
                    <a:stretch/>
                  </pic:blipFill>
                  <pic:spPr>
                    <a:xfrm>
                      <a:off x="0" y="0"/>
                      <a:ext cx="3829050" cy="762000"/>
                    </a:xfrm>
                    <a:prstGeom prst="rect">
                      <a:avLst/>
                    </a:prstGeom>
                  </pic:spPr>
                </pic:pic>
              </a:graphicData>
            </a:graphic>
          </wp:inline>
        </w:drawing>
      </w:r>
    </w:p>
    <w:p w14:paraId="19F4C08E" w14:textId="77777777" w:rsidR="0047123F" w:rsidRPr="002F608F" w:rsidRDefault="00000000">
      <w:pPr>
        <w:jc w:val="both"/>
        <w:rPr>
          <w:rFonts w:ascii="宋体" w:eastAsia="宋体" w:hAnsi="宋体"/>
        </w:rPr>
      </w:pPr>
      <w:r w:rsidRPr="002F608F">
        <w:rPr>
          <w:rFonts w:ascii="宋体" w:eastAsia="宋体" w:hAnsi="宋体"/>
        </w:rPr>
        <w:t>其中</w:t>
      </w:r>
    </w:p>
    <w:p w14:paraId="5D8BC639" w14:textId="77777777" w:rsidR="0047123F" w:rsidRPr="002F608F" w:rsidRDefault="00000000">
      <w:pPr>
        <w:jc w:val="center"/>
        <w:rPr>
          <w:rFonts w:ascii="宋体" w:eastAsia="宋体" w:hAnsi="宋体"/>
        </w:rPr>
      </w:pPr>
      <w:r w:rsidRPr="002F608F">
        <w:rPr>
          <w:rFonts w:ascii="宋体" w:eastAsia="宋体" w:hAnsi="宋体"/>
          <w:noProof/>
        </w:rPr>
        <w:drawing>
          <wp:inline distT="0" distB="0" distL="0" distR="0" wp14:anchorId="1495CF85" wp14:editId="5246D072">
            <wp:extent cx="1724025" cy="4095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2"/>
                    <a:stretch/>
                  </pic:blipFill>
                  <pic:spPr>
                    <a:xfrm>
                      <a:off x="0" y="0"/>
                      <a:ext cx="1724025" cy="409575"/>
                    </a:xfrm>
                    <a:prstGeom prst="rect">
                      <a:avLst/>
                    </a:prstGeom>
                  </pic:spPr>
                </pic:pic>
              </a:graphicData>
            </a:graphic>
          </wp:inline>
        </w:drawing>
      </w:r>
    </w:p>
    <w:p w14:paraId="56407337" w14:textId="78247721" w:rsidR="0047123F"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二维Gabor滤波器中各参数的含义可见下表：</w:t>
      </w:r>
    </w:p>
    <w:tbl>
      <w:tblPr>
        <w:tblStyle w:val="DocTableBand1st"/>
        <w:tblW w:w="0" w:type="auto"/>
        <w:jc w:val="center"/>
        <w:tblLayout w:type="fixed"/>
        <w:tblLook w:val="05E0" w:firstRow="1" w:lastRow="1" w:firstColumn="1" w:lastColumn="1" w:noHBand="0" w:noVBand="1"/>
      </w:tblPr>
      <w:tblGrid>
        <w:gridCol w:w="732"/>
        <w:gridCol w:w="1392"/>
        <w:gridCol w:w="4958"/>
      </w:tblGrid>
      <w:tr w:rsidR="00EC742C" w:rsidRPr="002F608F" w14:paraId="4C921F8C" w14:textId="77777777" w:rsidTr="00215340">
        <w:trPr>
          <w:cnfStyle w:val="100000000000" w:firstRow="1" w:lastRow="0" w:firstColumn="0" w:lastColumn="0" w:oddVBand="0" w:evenVBand="0" w:oddHBand="0" w:evenHBand="0" w:firstRowFirstColumn="0" w:firstRowLastColumn="0" w:lastRowFirstColumn="0" w:lastRowLastColumn="0"/>
          <w:jc w:val="center"/>
        </w:trPr>
        <w:tc>
          <w:tcPr>
            <w:tcW w:w="732" w:type="dxa"/>
          </w:tcPr>
          <w:p w14:paraId="77C07685" w14:textId="77777777" w:rsidR="00EC742C" w:rsidRPr="002F608F" w:rsidRDefault="00EC742C" w:rsidP="00EC742C">
            <w:pPr>
              <w:jc w:val="center"/>
              <w:rPr>
                <w:rFonts w:ascii="宋体" w:eastAsia="宋体" w:hAnsi="宋体"/>
              </w:rPr>
            </w:pPr>
            <w:r w:rsidRPr="002F608F">
              <w:rPr>
                <w:rFonts w:ascii="宋体" w:eastAsia="宋体" w:hAnsi="宋体"/>
              </w:rPr>
              <w:t>参数</w:t>
            </w:r>
          </w:p>
        </w:tc>
        <w:tc>
          <w:tcPr>
            <w:tcW w:w="1392" w:type="dxa"/>
          </w:tcPr>
          <w:p w14:paraId="2D8FCE52" w14:textId="77777777" w:rsidR="00EC742C" w:rsidRPr="002F608F" w:rsidRDefault="00EC742C" w:rsidP="00EC742C">
            <w:pPr>
              <w:jc w:val="center"/>
              <w:rPr>
                <w:rFonts w:ascii="宋体" w:eastAsia="宋体" w:hAnsi="宋体"/>
              </w:rPr>
            </w:pPr>
            <w:r w:rsidRPr="002F608F">
              <w:rPr>
                <w:rFonts w:ascii="宋体" w:eastAsia="宋体" w:hAnsi="宋体"/>
              </w:rPr>
              <w:t>物理意义</w:t>
            </w:r>
          </w:p>
        </w:tc>
        <w:tc>
          <w:tcPr>
            <w:tcW w:w="4958" w:type="dxa"/>
          </w:tcPr>
          <w:p w14:paraId="00EAD8F7" w14:textId="77777777" w:rsidR="00EC742C" w:rsidRPr="002F608F" w:rsidRDefault="00EC742C" w:rsidP="00EC742C">
            <w:pPr>
              <w:jc w:val="center"/>
              <w:rPr>
                <w:rFonts w:ascii="宋体" w:eastAsia="宋体" w:hAnsi="宋体"/>
              </w:rPr>
            </w:pPr>
            <w:r w:rsidRPr="002F608F">
              <w:rPr>
                <w:rFonts w:ascii="宋体" w:eastAsia="宋体" w:hAnsi="宋体"/>
              </w:rPr>
              <w:t>描述</w:t>
            </w:r>
          </w:p>
        </w:tc>
      </w:tr>
      <w:tr w:rsidR="00EC742C" w:rsidRPr="002F608F" w14:paraId="6C90A11E" w14:textId="77777777" w:rsidTr="00215340">
        <w:trPr>
          <w:jc w:val="center"/>
        </w:trPr>
        <w:tc>
          <w:tcPr>
            <w:tcW w:w="732" w:type="dxa"/>
          </w:tcPr>
          <w:p w14:paraId="1CD110F5" w14:textId="77777777" w:rsidR="00EC742C" w:rsidRPr="002F608F" w:rsidRDefault="00EC742C" w:rsidP="00EC742C">
            <w:pPr>
              <w:jc w:val="center"/>
              <w:rPr>
                <w:rFonts w:ascii="宋体" w:eastAsia="宋体" w:hAnsi="宋体"/>
              </w:rPr>
            </w:pPr>
            <w:r w:rsidRPr="002F608F">
              <w:rPr>
                <w:rFonts w:ascii="宋体" w:eastAsia="宋体" w:hAnsi="宋体"/>
                <w:noProof/>
              </w:rPr>
              <w:drawing>
                <wp:inline distT="0" distB="0" distL="0" distR="0" wp14:anchorId="372F59FA" wp14:editId="2E9BAE6D">
                  <wp:extent cx="95250" cy="11430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3"/>
                          <a:stretch/>
                        </pic:blipFill>
                        <pic:spPr>
                          <a:xfrm>
                            <a:off x="0" y="0"/>
                            <a:ext cx="95250" cy="114300"/>
                          </a:xfrm>
                          <a:prstGeom prst="rect">
                            <a:avLst/>
                          </a:prstGeom>
                        </pic:spPr>
                      </pic:pic>
                    </a:graphicData>
                  </a:graphic>
                </wp:inline>
              </w:drawing>
            </w:r>
          </w:p>
        </w:tc>
        <w:tc>
          <w:tcPr>
            <w:tcW w:w="1392" w:type="dxa"/>
          </w:tcPr>
          <w:p w14:paraId="1B8456CE" w14:textId="77777777" w:rsidR="00EC742C" w:rsidRPr="002F608F" w:rsidRDefault="00EC742C" w:rsidP="00EC742C">
            <w:pPr>
              <w:jc w:val="center"/>
              <w:rPr>
                <w:rFonts w:ascii="宋体" w:eastAsia="宋体" w:hAnsi="宋体"/>
              </w:rPr>
            </w:pPr>
            <w:r w:rsidRPr="002F608F">
              <w:rPr>
                <w:rFonts w:ascii="宋体" w:eastAsia="宋体" w:hAnsi="宋体"/>
              </w:rPr>
              <w:t>波长</w:t>
            </w:r>
          </w:p>
        </w:tc>
        <w:tc>
          <w:tcPr>
            <w:tcW w:w="4958" w:type="dxa"/>
          </w:tcPr>
          <w:p w14:paraId="3F02E178" w14:textId="77777777" w:rsidR="00EC742C" w:rsidRPr="002F608F" w:rsidRDefault="00EC742C" w:rsidP="00EC742C">
            <w:pPr>
              <w:jc w:val="center"/>
              <w:rPr>
                <w:rFonts w:ascii="宋体" w:eastAsia="宋体" w:hAnsi="宋体"/>
              </w:rPr>
            </w:pPr>
            <w:r w:rsidRPr="002F608F">
              <w:rPr>
                <w:rFonts w:ascii="宋体" w:eastAsia="宋体" w:hAnsi="宋体"/>
              </w:rPr>
              <w:t>直接影响滤波器的滤波尺度，通常大于等于2</w:t>
            </w:r>
          </w:p>
        </w:tc>
      </w:tr>
      <w:tr w:rsidR="00EC742C" w:rsidRPr="002F608F" w14:paraId="4A583C6C" w14:textId="77777777" w:rsidTr="00215340">
        <w:trPr>
          <w:cnfStyle w:val="000000010000" w:firstRow="0" w:lastRow="0" w:firstColumn="0" w:lastColumn="0" w:oddVBand="0" w:evenVBand="0" w:oddHBand="0" w:evenHBand="1" w:firstRowFirstColumn="0" w:firstRowLastColumn="0" w:lastRowFirstColumn="0" w:lastRowLastColumn="0"/>
          <w:jc w:val="center"/>
        </w:trPr>
        <w:tc>
          <w:tcPr>
            <w:tcW w:w="732" w:type="dxa"/>
          </w:tcPr>
          <w:p w14:paraId="0381E4A7" w14:textId="77777777" w:rsidR="00EC742C" w:rsidRPr="002F608F" w:rsidRDefault="00EC742C" w:rsidP="00EC742C">
            <w:pPr>
              <w:jc w:val="center"/>
              <w:rPr>
                <w:rFonts w:ascii="宋体" w:eastAsia="宋体" w:hAnsi="宋体"/>
              </w:rPr>
            </w:pPr>
            <w:r w:rsidRPr="002F608F">
              <w:rPr>
                <w:rFonts w:ascii="宋体" w:eastAsia="宋体" w:hAnsi="宋体"/>
                <w:noProof/>
              </w:rPr>
              <w:drawing>
                <wp:inline distT="0" distB="0" distL="0" distR="0" wp14:anchorId="257F66F0" wp14:editId="239CC8C6">
                  <wp:extent cx="76200" cy="114300"/>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4"/>
                          <a:stretch/>
                        </pic:blipFill>
                        <pic:spPr>
                          <a:xfrm>
                            <a:off x="0" y="0"/>
                            <a:ext cx="76200" cy="114300"/>
                          </a:xfrm>
                          <a:prstGeom prst="rect">
                            <a:avLst/>
                          </a:prstGeom>
                        </pic:spPr>
                      </pic:pic>
                    </a:graphicData>
                  </a:graphic>
                </wp:inline>
              </w:drawing>
            </w:r>
          </w:p>
        </w:tc>
        <w:tc>
          <w:tcPr>
            <w:tcW w:w="1392" w:type="dxa"/>
          </w:tcPr>
          <w:p w14:paraId="292D8BBF" w14:textId="77777777" w:rsidR="00EC742C" w:rsidRPr="002F608F" w:rsidRDefault="00EC742C" w:rsidP="00EC742C">
            <w:pPr>
              <w:jc w:val="center"/>
              <w:rPr>
                <w:rFonts w:ascii="宋体" w:eastAsia="宋体" w:hAnsi="宋体"/>
              </w:rPr>
            </w:pPr>
            <w:r w:rsidRPr="002F608F">
              <w:rPr>
                <w:rFonts w:ascii="宋体" w:eastAsia="宋体" w:hAnsi="宋体"/>
              </w:rPr>
              <w:t>方向</w:t>
            </w:r>
          </w:p>
        </w:tc>
        <w:tc>
          <w:tcPr>
            <w:tcW w:w="4958" w:type="dxa"/>
          </w:tcPr>
          <w:p w14:paraId="5356F740" w14:textId="77777777" w:rsidR="00EC742C" w:rsidRPr="002F608F" w:rsidRDefault="00EC742C" w:rsidP="00EC742C">
            <w:pPr>
              <w:jc w:val="center"/>
              <w:rPr>
                <w:rFonts w:ascii="宋体" w:eastAsia="宋体" w:hAnsi="宋体"/>
              </w:rPr>
            </w:pPr>
            <w:r w:rsidRPr="002F608F">
              <w:rPr>
                <w:rFonts w:ascii="宋体" w:eastAsia="宋体" w:hAnsi="宋体"/>
              </w:rPr>
              <w:t>滤波器的方向</w:t>
            </w:r>
          </w:p>
        </w:tc>
      </w:tr>
      <w:tr w:rsidR="00EC742C" w:rsidRPr="002F608F" w14:paraId="2764F4EB" w14:textId="77777777" w:rsidTr="00215340">
        <w:trPr>
          <w:jc w:val="center"/>
        </w:trPr>
        <w:tc>
          <w:tcPr>
            <w:tcW w:w="732" w:type="dxa"/>
          </w:tcPr>
          <w:p w14:paraId="3612E3D6" w14:textId="77777777" w:rsidR="00EC742C" w:rsidRPr="002F608F" w:rsidRDefault="00EC742C" w:rsidP="00EC742C">
            <w:pPr>
              <w:jc w:val="center"/>
              <w:rPr>
                <w:rFonts w:ascii="宋体" w:eastAsia="宋体" w:hAnsi="宋体"/>
              </w:rPr>
            </w:pPr>
            <w:r w:rsidRPr="002F608F">
              <w:rPr>
                <w:rFonts w:ascii="宋体" w:eastAsia="宋体" w:hAnsi="宋体"/>
                <w:noProof/>
              </w:rPr>
              <w:drawing>
                <wp:inline distT="0" distB="0" distL="0" distR="0" wp14:anchorId="50CF27A0" wp14:editId="362FFAD8">
                  <wp:extent cx="104775" cy="1524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5"/>
                          <a:stretch/>
                        </pic:blipFill>
                        <pic:spPr>
                          <a:xfrm>
                            <a:off x="0" y="0"/>
                            <a:ext cx="104775" cy="152400"/>
                          </a:xfrm>
                          <a:prstGeom prst="rect">
                            <a:avLst/>
                          </a:prstGeom>
                        </pic:spPr>
                      </pic:pic>
                    </a:graphicData>
                  </a:graphic>
                </wp:inline>
              </w:drawing>
            </w:r>
          </w:p>
        </w:tc>
        <w:tc>
          <w:tcPr>
            <w:tcW w:w="1392" w:type="dxa"/>
          </w:tcPr>
          <w:p w14:paraId="0DBB521A" w14:textId="77777777" w:rsidR="00EC742C" w:rsidRPr="002F608F" w:rsidRDefault="00EC742C" w:rsidP="00EC742C">
            <w:pPr>
              <w:jc w:val="center"/>
              <w:rPr>
                <w:rFonts w:ascii="宋体" w:eastAsia="宋体" w:hAnsi="宋体"/>
              </w:rPr>
            </w:pPr>
            <w:r w:rsidRPr="002F608F">
              <w:rPr>
                <w:rFonts w:ascii="宋体" w:eastAsia="宋体" w:hAnsi="宋体"/>
              </w:rPr>
              <w:t>相位偏移</w:t>
            </w:r>
          </w:p>
        </w:tc>
        <w:tc>
          <w:tcPr>
            <w:tcW w:w="4958" w:type="dxa"/>
          </w:tcPr>
          <w:p w14:paraId="66495C40" w14:textId="77777777" w:rsidR="00EC742C" w:rsidRPr="002F608F" w:rsidRDefault="00EC742C" w:rsidP="00EC742C">
            <w:pPr>
              <w:jc w:val="center"/>
              <w:rPr>
                <w:rFonts w:ascii="宋体" w:eastAsia="宋体" w:hAnsi="宋体"/>
              </w:rPr>
            </w:pPr>
            <w:r w:rsidRPr="002F608F">
              <w:rPr>
                <w:rFonts w:ascii="宋体" w:eastAsia="宋体" w:hAnsi="宋体"/>
              </w:rPr>
              <w:t>调谐函数的相位偏移，取值-180到180</w:t>
            </w:r>
          </w:p>
        </w:tc>
      </w:tr>
      <w:tr w:rsidR="00EC742C" w:rsidRPr="002F608F" w14:paraId="70CC96D0" w14:textId="77777777" w:rsidTr="00215340">
        <w:trPr>
          <w:cnfStyle w:val="000000010000" w:firstRow="0" w:lastRow="0" w:firstColumn="0" w:lastColumn="0" w:oddVBand="0" w:evenVBand="0" w:oddHBand="0" w:evenHBand="1" w:firstRowFirstColumn="0" w:firstRowLastColumn="0" w:lastRowFirstColumn="0" w:lastRowLastColumn="0"/>
          <w:jc w:val="center"/>
        </w:trPr>
        <w:tc>
          <w:tcPr>
            <w:tcW w:w="732" w:type="dxa"/>
          </w:tcPr>
          <w:p w14:paraId="6714A3E6" w14:textId="77777777" w:rsidR="00EC742C" w:rsidRPr="002F608F" w:rsidRDefault="00EC742C" w:rsidP="00EC742C">
            <w:pPr>
              <w:jc w:val="center"/>
              <w:rPr>
                <w:rFonts w:ascii="宋体" w:eastAsia="宋体" w:hAnsi="宋体"/>
              </w:rPr>
            </w:pPr>
            <w:r w:rsidRPr="002F608F">
              <w:rPr>
                <w:rFonts w:ascii="宋体" w:eastAsia="宋体" w:hAnsi="宋体"/>
                <w:noProof/>
              </w:rPr>
              <w:drawing>
                <wp:inline distT="0" distB="0" distL="0" distR="0" wp14:anchorId="69B70283" wp14:editId="2CE857D3">
                  <wp:extent cx="85725" cy="10477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6"/>
                          <a:stretch/>
                        </pic:blipFill>
                        <pic:spPr>
                          <a:xfrm>
                            <a:off x="0" y="0"/>
                            <a:ext cx="85725" cy="104775"/>
                          </a:xfrm>
                          <a:prstGeom prst="rect">
                            <a:avLst/>
                          </a:prstGeom>
                        </pic:spPr>
                      </pic:pic>
                    </a:graphicData>
                  </a:graphic>
                </wp:inline>
              </w:drawing>
            </w:r>
          </w:p>
        </w:tc>
        <w:tc>
          <w:tcPr>
            <w:tcW w:w="1392" w:type="dxa"/>
          </w:tcPr>
          <w:p w14:paraId="1DE0A82A" w14:textId="77777777" w:rsidR="00EC742C" w:rsidRPr="002F608F" w:rsidRDefault="00EC742C" w:rsidP="00EC742C">
            <w:pPr>
              <w:jc w:val="center"/>
              <w:rPr>
                <w:rFonts w:ascii="宋体" w:eastAsia="宋体" w:hAnsi="宋体"/>
              </w:rPr>
            </w:pPr>
            <w:r w:rsidRPr="002F608F">
              <w:rPr>
                <w:rFonts w:ascii="宋体" w:eastAsia="宋体" w:hAnsi="宋体"/>
              </w:rPr>
              <w:t>空间纵横比</w:t>
            </w:r>
          </w:p>
        </w:tc>
        <w:tc>
          <w:tcPr>
            <w:tcW w:w="4958" w:type="dxa"/>
          </w:tcPr>
          <w:p w14:paraId="4EA02587" w14:textId="77777777" w:rsidR="00EC742C" w:rsidRPr="002F608F" w:rsidRDefault="00EC742C" w:rsidP="00EC742C">
            <w:pPr>
              <w:jc w:val="center"/>
              <w:rPr>
                <w:rFonts w:ascii="宋体" w:eastAsia="宋体" w:hAnsi="宋体"/>
              </w:rPr>
            </w:pPr>
            <w:r w:rsidRPr="002F608F">
              <w:rPr>
                <w:rFonts w:ascii="宋体" w:eastAsia="宋体" w:hAnsi="宋体"/>
              </w:rPr>
              <w:t>决定滤波器的形状，取1时为圆形，通常取0.5</w:t>
            </w:r>
          </w:p>
        </w:tc>
      </w:tr>
      <w:tr w:rsidR="00EC742C" w:rsidRPr="002F608F" w14:paraId="386C8B78" w14:textId="77777777" w:rsidTr="00215340">
        <w:trPr>
          <w:jc w:val="center"/>
        </w:trPr>
        <w:tc>
          <w:tcPr>
            <w:tcW w:w="732" w:type="dxa"/>
          </w:tcPr>
          <w:p w14:paraId="73C2A38B" w14:textId="77777777" w:rsidR="00EC742C" w:rsidRPr="002F608F" w:rsidRDefault="00EC742C" w:rsidP="00EC742C">
            <w:pPr>
              <w:jc w:val="center"/>
              <w:rPr>
                <w:rFonts w:ascii="宋体" w:eastAsia="宋体" w:hAnsi="宋体"/>
              </w:rPr>
            </w:pPr>
            <w:r w:rsidRPr="002F608F">
              <w:rPr>
                <w:rFonts w:ascii="宋体" w:eastAsia="宋体" w:hAnsi="宋体"/>
                <w:noProof/>
              </w:rPr>
              <w:drawing>
                <wp:inline distT="0" distB="0" distL="0" distR="0" wp14:anchorId="687DF345" wp14:editId="42EA920E">
                  <wp:extent cx="95250" cy="7620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7"/>
                          <a:stretch/>
                        </pic:blipFill>
                        <pic:spPr>
                          <a:xfrm>
                            <a:off x="0" y="0"/>
                            <a:ext cx="95250" cy="76200"/>
                          </a:xfrm>
                          <a:prstGeom prst="rect">
                            <a:avLst/>
                          </a:prstGeom>
                        </pic:spPr>
                      </pic:pic>
                    </a:graphicData>
                  </a:graphic>
                </wp:inline>
              </w:drawing>
            </w:r>
          </w:p>
        </w:tc>
        <w:tc>
          <w:tcPr>
            <w:tcW w:w="1392" w:type="dxa"/>
          </w:tcPr>
          <w:p w14:paraId="0D09009D" w14:textId="77777777" w:rsidR="00EC742C" w:rsidRPr="002F608F" w:rsidRDefault="00EC742C" w:rsidP="00EC742C">
            <w:pPr>
              <w:jc w:val="center"/>
              <w:rPr>
                <w:rFonts w:ascii="宋体" w:eastAsia="宋体" w:hAnsi="宋体"/>
              </w:rPr>
            </w:pPr>
            <w:r w:rsidRPr="002F608F">
              <w:rPr>
                <w:rFonts w:ascii="宋体" w:eastAsia="宋体" w:hAnsi="宋体"/>
              </w:rPr>
              <w:t>带宽</w:t>
            </w:r>
          </w:p>
        </w:tc>
        <w:tc>
          <w:tcPr>
            <w:tcW w:w="4958" w:type="dxa"/>
          </w:tcPr>
          <w:p w14:paraId="2D6936EA" w14:textId="77777777" w:rsidR="00EC742C" w:rsidRPr="002F608F" w:rsidRDefault="00EC742C" w:rsidP="00EC742C">
            <w:pPr>
              <w:jc w:val="center"/>
              <w:rPr>
                <w:rFonts w:ascii="宋体" w:eastAsia="宋体" w:hAnsi="宋体"/>
              </w:rPr>
            </w:pPr>
            <w:r w:rsidRPr="002F608F">
              <w:rPr>
                <w:rFonts w:ascii="宋体" w:eastAsia="宋体" w:hAnsi="宋体"/>
              </w:rPr>
              <w:t>Gauss滤波器的方差，通常取2</w:t>
            </w:r>
            <w:r w:rsidRPr="002F608F">
              <w:rPr>
                <w:rFonts w:ascii="宋体" w:eastAsia="宋体" w:hAnsi="宋体"/>
                <w:noProof/>
              </w:rPr>
              <w:drawing>
                <wp:inline distT="0" distB="0" distL="0" distR="0" wp14:anchorId="3BF203D2" wp14:editId="4E8955DF">
                  <wp:extent cx="95250" cy="7620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8"/>
                          <a:stretch/>
                        </pic:blipFill>
                        <pic:spPr>
                          <a:xfrm>
                            <a:off x="0" y="0"/>
                            <a:ext cx="95250" cy="76200"/>
                          </a:xfrm>
                          <a:prstGeom prst="rect">
                            <a:avLst/>
                          </a:prstGeom>
                        </pic:spPr>
                      </pic:pic>
                    </a:graphicData>
                  </a:graphic>
                </wp:inline>
              </w:drawing>
            </w:r>
          </w:p>
        </w:tc>
      </w:tr>
    </w:tbl>
    <w:p w14:paraId="2520F59E" w14:textId="77777777" w:rsidR="00EC742C" w:rsidRPr="00EC742C" w:rsidRDefault="00EC742C" w:rsidP="00EC742C">
      <w:pPr>
        <w:ind w:firstLineChars="200" w:firstLine="460"/>
        <w:rPr>
          <w:rFonts w:ascii="宋体" w:eastAsia="宋体" w:hAnsi="宋体" w:cs="微软雅黑" w:hint="eastAsia"/>
          <w:color w:val="222222"/>
          <w:sz w:val="23"/>
          <w:shd w:val="clear" w:color="auto" w:fill="FFFFFF"/>
        </w:rPr>
      </w:pPr>
    </w:p>
    <w:p w14:paraId="3B5B132C" w14:textId="7509EADB" w:rsidR="0047123F" w:rsidRPr="002F608F" w:rsidRDefault="00000000" w:rsidP="001B3526">
      <w:pPr>
        <w:pStyle w:val="2"/>
        <w:rPr>
          <w:rFonts w:ascii="宋体" w:eastAsia="宋体" w:hAnsi="宋体"/>
        </w:rPr>
      </w:pPr>
      <w:bookmarkStart w:id="12" w:name="_Toc134552728"/>
      <w:r w:rsidRPr="002F608F">
        <w:rPr>
          <w:rFonts w:ascii="宋体" w:eastAsia="宋体" w:hAnsi="宋体"/>
        </w:rPr>
        <w:t>3.2 PCA 降维</w:t>
      </w:r>
      <w:bookmarkEnd w:id="12"/>
    </w:p>
    <w:p w14:paraId="2FFB5A19" w14:textId="77777777" w:rsidR="0047123F" w:rsidRPr="00EC742C" w:rsidRDefault="00000000">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PCA（Principal Component Analysis） 是一种常见的数据分析方式，常用于高维数据的降维，可用于提取数据的主要特征分量。</w:t>
      </w:r>
    </w:p>
    <w:p w14:paraId="58BC4620" w14:textId="77777777" w:rsidR="0047123F" w:rsidRPr="00EC742C" w:rsidRDefault="00000000">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在PCA中，数据从原来的坐标系转换到了新的坐标系。新坐标系的选择是由数据本身决定的。第一个新坐标轴选择的是原始数据中方差最大的方向，第二个新坐标轴的选择和第一个坐标轴正交且具有最大方差的方向。该过程一直重复，重复次数为原始数据中特征的数目。会发现，大部分方差都包含在最前面的几个新坐标轴中。因此我们可以只选择前面几个坐标轴，即对数据进行了降维处理。</w:t>
      </w:r>
    </w:p>
    <w:p w14:paraId="49DB19AF" w14:textId="77777777" w:rsidR="0047123F" w:rsidRPr="00EC742C" w:rsidRDefault="00000000">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通过降维操作，我们可以识别出最重要的多个特征，使得数据集更容易使用，同时降低很多算法的计算开销，提升分类算法的性能。但同时降维有可能会损失掉有用信息。</w:t>
      </w:r>
    </w:p>
    <w:p w14:paraId="7575232A" w14:textId="77777777" w:rsidR="0047123F" w:rsidRPr="00EC742C" w:rsidRDefault="00000000">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PCA算法的主要流程如下：</w:t>
      </w:r>
    </w:p>
    <w:p w14:paraId="68F62DC3" w14:textId="77777777" w:rsidR="00EC742C" w:rsidRPr="00EC742C" w:rsidRDefault="00000000" w:rsidP="00EC742C">
      <w:pPr>
        <w:pStyle w:val="a6"/>
        <w:numPr>
          <w:ilvl w:val="0"/>
          <w:numId w:val="11"/>
        </w:numPr>
        <w:pBdr>
          <w:top w:val="single" w:sz="4" w:space="1" w:color="auto"/>
          <w:left w:val="single" w:sz="4" w:space="4" w:color="auto"/>
          <w:bottom w:val="single" w:sz="4" w:space="1" w:color="auto"/>
          <w:right w:val="single" w:sz="4" w:space="4" w:color="auto"/>
        </w:pBdr>
        <w:ind w:firstLineChars="0"/>
        <w:rPr>
          <w:rFonts w:ascii="宋体" w:eastAsia="宋体" w:hAnsi="宋体" w:cs="微软雅黑"/>
          <w:color w:val="222222"/>
          <w:sz w:val="23"/>
        </w:rPr>
      </w:pPr>
      <w:r w:rsidRPr="00EC742C">
        <w:rPr>
          <w:rFonts w:ascii="宋体" w:eastAsia="宋体" w:hAnsi="宋体" w:cs="微软雅黑"/>
          <w:color w:val="222222"/>
          <w:sz w:val="23"/>
        </w:rPr>
        <w:t>对输入数据去除平均值</w:t>
      </w:r>
    </w:p>
    <w:p w14:paraId="2498B99A" w14:textId="77777777" w:rsidR="00EC742C" w:rsidRPr="00EC742C" w:rsidRDefault="00000000" w:rsidP="00EC742C">
      <w:pPr>
        <w:pStyle w:val="a6"/>
        <w:numPr>
          <w:ilvl w:val="0"/>
          <w:numId w:val="11"/>
        </w:numPr>
        <w:pBdr>
          <w:top w:val="single" w:sz="4" w:space="1" w:color="auto"/>
          <w:left w:val="single" w:sz="4" w:space="4" w:color="auto"/>
          <w:bottom w:val="single" w:sz="4" w:space="1" w:color="auto"/>
          <w:right w:val="single" w:sz="4" w:space="4" w:color="auto"/>
        </w:pBdr>
        <w:ind w:firstLineChars="0"/>
        <w:rPr>
          <w:rFonts w:ascii="宋体" w:eastAsia="宋体" w:hAnsi="宋体" w:cs="微软雅黑"/>
          <w:color w:val="222222"/>
          <w:sz w:val="23"/>
        </w:rPr>
      </w:pPr>
      <w:r w:rsidRPr="00EC742C">
        <w:rPr>
          <w:rFonts w:ascii="宋体" w:eastAsia="宋体" w:hAnsi="宋体" w:cs="微软雅黑"/>
          <w:color w:val="222222"/>
          <w:sz w:val="23"/>
        </w:rPr>
        <w:t>计算去除平均值后的数据协方差矩阵的特征值和特征向量</w:t>
      </w:r>
    </w:p>
    <w:p w14:paraId="033B095A" w14:textId="77777777" w:rsidR="00EC742C" w:rsidRPr="00EC742C" w:rsidRDefault="00000000" w:rsidP="00EC742C">
      <w:pPr>
        <w:pStyle w:val="a6"/>
        <w:numPr>
          <w:ilvl w:val="0"/>
          <w:numId w:val="11"/>
        </w:numPr>
        <w:pBdr>
          <w:top w:val="single" w:sz="4" w:space="1" w:color="auto"/>
          <w:left w:val="single" w:sz="4" w:space="4" w:color="auto"/>
          <w:bottom w:val="single" w:sz="4" w:space="1" w:color="auto"/>
          <w:right w:val="single" w:sz="4" w:space="4" w:color="auto"/>
        </w:pBdr>
        <w:ind w:firstLineChars="0"/>
        <w:rPr>
          <w:rFonts w:ascii="宋体" w:eastAsia="宋体" w:hAnsi="宋体" w:cs="微软雅黑"/>
          <w:color w:val="222222"/>
          <w:sz w:val="23"/>
        </w:rPr>
      </w:pPr>
      <w:r w:rsidRPr="00EC742C">
        <w:rPr>
          <w:rFonts w:ascii="宋体" w:eastAsia="宋体" w:hAnsi="宋体" w:cs="微软雅黑"/>
          <w:color w:val="222222"/>
          <w:sz w:val="23"/>
        </w:rPr>
        <w:lastRenderedPageBreak/>
        <w:t>按照大到小的顺序排列，取特征值的前n个对应的特征向量</w:t>
      </w:r>
    </w:p>
    <w:p w14:paraId="3A95EBB0" w14:textId="181B5B5A" w:rsidR="0047123F" w:rsidRPr="00EC742C" w:rsidRDefault="00000000" w:rsidP="00EC742C">
      <w:pPr>
        <w:pStyle w:val="a6"/>
        <w:numPr>
          <w:ilvl w:val="0"/>
          <w:numId w:val="11"/>
        </w:numPr>
        <w:pBdr>
          <w:top w:val="single" w:sz="4" w:space="1" w:color="auto"/>
          <w:left w:val="single" w:sz="4" w:space="4" w:color="auto"/>
          <w:bottom w:val="single" w:sz="4" w:space="1" w:color="auto"/>
          <w:right w:val="single" w:sz="4" w:space="4" w:color="auto"/>
        </w:pBdr>
        <w:ind w:firstLineChars="0"/>
        <w:rPr>
          <w:rFonts w:ascii="宋体" w:eastAsia="宋体" w:hAnsi="宋体" w:cs="微软雅黑" w:hint="eastAsia"/>
          <w:color w:val="222222"/>
          <w:sz w:val="23"/>
        </w:rPr>
      </w:pPr>
      <w:r w:rsidRPr="00EC742C">
        <w:rPr>
          <w:rFonts w:ascii="宋体" w:eastAsia="宋体" w:hAnsi="宋体" w:cs="微软雅黑"/>
          <w:color w:val="222222"/>
          <w:sz w:val="23"/>
        </w:rPr>
        <w:t>最后按照逆过程重建数据</w:t>
      </w:r>
    </w:p>
    <w:p w14:paraId="247F8FCA" w14:textId="77777777" w:rsidR="0047123F" w:rsidRPr="002F608F" w:rsidRDefault="00000000" w:rsidP="001B3526">
      <w:pPr>
        <w:pStyle w:val="2"/>
        <w:rPr>
          <w:rFonts w:ascii="宋体" w:eastAsia="宋体" w:hAnsi="宋体"/>
        </w:rPr>
      </w:pPr>
      <w:bookmarkStart w:id="13" w:name="_Toc134552729"/>
      <w:r w:rsidRPr="002F608F">
        <w:rPr>
          <w:rFonts w:ascii="宋体" w:eastAsia="宋体" w:hAnsi="宋体"/>
        </w:rPr>
        <w:t>3.3 AdaBoost 分类器</w:t>
      </w:r>
      <w:bookmarkEnd w:id="13"/>
    </w:p>
    <w:p w14:paraId="4CBBEB7C" w14:textId="77777777" w:rsidR="0047123F" w:rsidRPr="00EC742C" w:rsidRDefault="00000000">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AdaBoost 是 Adaptive Boosting 的简称，属于集成算法(Ensemble Method)中Boosting 类别中的一种，其通过结合多个弱学习器获得比任意单个学习器都要好的性能。其基本思想为：</w:t>
      </w:r>
    </w:p>
    <w:p w14:paraId="6045C93D" w14:textId="77777777" w:rsidR="0047123F" w:rsidRPr="00EC742C" w:rsidRDefault="00000000">
      <w:pPr>
        <w:numPr>
          <w:ilvl w:val="0"/>
          <w:numId w:val="4"/>
        </w:numPr>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提高上一轮被错误分类的样本的权值，降低被正确分类的样本的权值；</w:t>
      </w:r>
    </w:p>
    <w:p w14:paraId="70461727" w14:textId="77777777" w:rsidR="0047123F" w:rsidRPr="00EC742C" w:rsidRDefault="00000000">
      <w:pPr>
        <w:numPr>
          <w:ilvl w:val="0"/>
          <w:numId w:val="4"/>
        </w:numPr>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线性加权求和。误差率小的基学习器拥有较大的权值，误差率大的基学习器拥有较小的权值。</w:t>
      </w:r>
    </w:p>
    <w:p w14:paraId="4BF325E2"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AdaBoost 算法的基本流程为：</w:t>
      </w:r>
    </w:p>
    <w:p w14:paraId="5CE5671B" w14:textId="77777777" w:rsidR="00EC742C" w:rsidRDefault="00000000" w:rsidP="00EC742C">
      <w:pPr>
        <w:numPr>
          <w:ilvl w:val="0"/>
          <w:numId w:val="6"/>
        </w:numPr>
        <w:pBdr>
          <w:top w:val="single" w:sz="4" w:space="1" w:color="auto"/>
          <w:left w:val="single" w:sz="4" w:space="4" w:color="auto"/>
          <w:bottom w:val="single" w:sz="4" w:space="1" w:color="auto"/>
          <w:right w:val="single" w:sz="4" w:space="4" w:color="auto"/>
        </w:pBdr>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确定样本集</w:t>
      </w:r>
    </w:p>
    <w:p w14:paraId="54DC6C68" w14:textId="77777777" w:rsidR="00EC742C" w:rsidRDefault="00000000" w:rsidP="00EC742C">
      <w:pPr>
        <w:numPr>
          <w:ilvl w:val="0"/>
          <w:numId w:val="6"/>
        </w:numPr>
        <w:pBdr>
          <w:top w:val="single" w:sz="4" w:space="1" w:color="auto"/>
          <w:left w:val="single" w:sz="4" w:space="4" w:color="auto"/>
          <w:bottom w:val="single" w:sz="4" w:space="1" w:color="auto"/>
          <w:right w:val="single" w:sz="4" w:space="4" w:color="auto"/>
        </w:pBdr>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初始化样本数据的权重，如每个样本的权重为1/n(假设样本个数为n)</w:t>
      </w:r>
    </w:p>
    <w:p w14:paraId="3A3AFBED" w14:textId="77777777" w:rsidR="00EC742C" w:rsidRDefault="00000000" w:rsidP="00EC742C">
      <w:pPr>
        <w:numPr>
          <w:ilvl w:val="0"/>
          <w:numId w:val="6"/>
        </w:numPr>
        <w:pBdr>
          <w:top w:val="single" w:sz="4" w:space="1" w:color="auto"/>
          <w:left w:val="single" w:sz="4" w:space="4" w:color="auto"/>
          <w:bottom w:val="single" w:sz="4" w:space="1" w:color="auto"/>
          <w:right w:val="single" w:sz="4" w:space="4" w:color="auto"/>
        </w:pBdr>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进行1，2，...，T轮迭代</w:t>
      </w:r>
    </w:p>
    <w:p w14:paraId="51128B16" w14:textId="77777777" w:rsidR="00EC742C" w:rsidRDefault="00000000" w:rsidP="00EC742C">
      <w:pPr>
        <w:pBdr>
          <w:top w:val="single" w:sz="4" w:space="1" w:color="auto"/>
          <w:left w:val="single" w:sz="4" w:space="4" w:color="auto"/>
          <w:bottom w:val="single" w:sz="4" w:space="1" w:color="auto"/>
          <w:right w:val="single" w:sz="4" w:space="4" w:color="auto"/>
        </w:pBd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a. 归一化样本权重</w:t>
      </w:r>
    </w:p>
    <w:p w14:paraId="09371D2E" w14:textId="77777777" w:rsidR="00EC742C" w:rsidRDefault="00000000" w:rsidP="00EC742C">
      <w:pPr>
        <w:pBdr>
          <w:top w:val="single" w:sz="4" w:space="1" w:color="auto"/>
          <w:left w:val="single" w:sz="4" w:space="4" w:color="auto"/>
          <w:bottom w:val="single" w:sz="4" w:space="1" w:color="auto"/>
          <w:right w:val="single" w:sz="4" w:space="4" w:color="auto"/>
        </w:pBd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b. 对样本集进行训练，并计算训练误差</w:t>
      </w:r>
    </w:p>
    <w:p w14:paraId="73FE62D3" w14:textId="77777777" w:rsidR="00EC742C" w:rsidRDefault="00000000" w:rsidP="00EC742C">
      <w:pPr>
        <w:pBdr>
          <w:top w:val="single" w:sz="4" w:space="1" w:color="auto"/>
          <w:left w:val="single" w:sz="4" w:space="4" w:color="auto"/>
          <w:bottom w:val="single" w:sz="4" w:space="1" w:color="auto"/>
          <w:right w:val="single" w:sz="4" w:space="4" w:color="auto"/>
        </w:pBd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c. 选择误差最小的分类器作为本轮的分类器</w:t>
      </w:r>
    </w:p>
    <w:p w14:paraId="43D456FA" w14:textId="77777777" w:rsidR="00EC742C" w:rsidRDefault="00000000" w:rsidP="00EC742C">
      <w:pPr>
        <w:pBdr>
          <w:top w:val="single" w:sz="4" w:space="1" w:color="auto"/>
          <w:left w:val="single" w:sz="4" w:space="4" w:color="auto"/>
          <w:bottom w:val="single" w:sz="4" w:space="1" w:color="auto"/>
          <w:right w:val="single" w:sz="4" w:space="4" w:color="auto"/>
        </w:pBd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d. 根据预测结果更新样本数据的权重：预测错误样本增加权重，预测正确样本降低权重</w:t>
      </w:r>
    </w:p>
    <w:p w14:paraId="75845A13" w14:textId="77777777" w:rsidR="00EC742C" w:rsidRDefault="00000000" w:rsidP="00EC742C">
      <w:pPr>
        <w:pBdr>
          <w:top w:val="single" w:sz="4" w:space="1" w:color="auto"/>
          <w:left w:val="single" w:sz="4" w:space="4" w:color="auto"/>
          <w:bottom w:val="single" w:sz="4" w:space="1" w:color="auto"/>
          <w:right w:val="single" w:sz="4" w:space="4" w:color="auto"/>
        </w:pBd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e. 计算分类器的权重</w:t>
      </w:r>
    </w:p>
    <w:p w14:paraId="4C11C611" w14:textId="183DB57D" w:rsidR="0047123F" w:rsidRPr="00EC742C" w:rsidRDefault="00EC742C" w:rsidP="00EC742C">
      <w:pPr>
        <w:pBdr>
          <w:top w:val="single" w:sz="4" w:space="1" w:color="auto"/>
          <w:left w:val="single" w:sz="4" w:space="4" w:color="auto"/>
          <w:bottom w:val="single" w:sz="4" w:space="1" w:color="auto"/>
          <w:right w:val="single" w:sz="4" w:space="4" w:color="auto"/>
        </w:pBdr>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4</w:t>
      </w:r>
      <w:r>
        <w:rPr>
          <w:rFonts w:ascii="宋体" w:eastAsia="宋体" w:hAnsi="宋体" w:cs="微软雅黑"/>
          <w:color w:val="222222"/>
          <w:sz w:val="23"/>
          <w:shd w:val="clear" w:color="auto" w:fill="FFFFFF"/>
        </w:rPr>
        <w:t xml:space="preserve">. </w:t>
      </w:r>
      <w:r w:rsidR="00000000" w:rsidRPr="00EC742C">
        <w:rPr>
          <w:rFonts w:ascii="宋体" w:eastAsia="宋体" w:hAnsi="宋体" w:cs="微软雅黑"/>
          <w:color w:val="222222"/>
          <w:sz w:val="23"/>
          <w:shd w:val="clear" w:color="auto" w:fill="FFFFFF"/>
        </w:rPr>
        <w:t>根据分类器的预测结果及其权重加权表决最终结果</w:t>
      </w:r>
    </w:p>
    <w:p w14:paraId="60E861A6" w14:textId="77777777" w:rsidR="0047123F" w:rsidRPr="002F608F" w:rsidRDefault="00000000">
      <w:pPr>
        <w:rPr>
          <w:rFonts w:ascii="宋体" w:eastAsia="宋体" w:hAnsi="宋体"/>
          <w:sz w:val="24"/>
        </w:rPr>
      </w:pPr>
      <w:r w:rsidRPr="002F608F">
        <w:rPr>
          <w:rFonts w:ascii="宋体" w:eastAsia="宋体" w:hAnsi="宋体"/>
          <w:noProof/>
          <w:sz w:val="24"/>
        </w:rPr>
        <w:lastRenderedPageBreak/>
        <w:drawing>
          <wp:inline distT="0" distB="0" distL="0" distR="0" wp14:anchorId="504AC61E" wp14:editId="037B26FE">
            <wp:extent cx="5629013" cy="3674378"/>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9"/>
                    <a:stretch/>
                  </pic:blipFill>
                  <pic:spPr>
                    <a:xfrm>
                      <a:off x="0" y="0"/>
                      <a:ext cx="5677643" cy="3706121"/>
                    </a:xfrm>
                    <a:prstGeom prst="rect">
                      <a:avLst/>
                    </a:prstGeom>
                  </pic:spPr>
                </pic:pic>
              </a:graphicData>
            </a:graphic>
          </wp:inline>
        </w:drawing>
      </w:r>
    </w:p>
    <w:p w14:paraId="4DF71796" w14:textId="77777777" w:rsidR="0047123F" w:rsidRPr="00EC742C" w:rsidRDefault="00000000" w:rsidP="00EC742C">
      <w:pP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该算法的主要优点为：</w:t>
      </w:r>
    </w:p>
    <w:p w14:paraId="2ABD3AFA" w14:textId="77777777" w:rsidR="00EC742C" w:rsidRDefault="00000000" w:rsidP="00EC742C">
      <w:pPr>
        <w:pStyle w:val="a6"/>
        <w:numPr>
          <w:ilvl w:val="0"/>
          <w:numId w:val="4"/>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不容易发生过拟合。</w:t>
      </w:r>
    </w:p>
    <w:p w14:paraId="1D1C7308" w14:textId="77777777" w:rsidR="00EC742C" w:rsidRDefault="00000000" w:rsidP="00EC742C">
      <w:pPr>
        <w:pStyle w:val="a6"/>
        <w:numPr>
          <w:ilvl w:val="0"/>
          <w:numId w:val="4"/>
        </w:numPr>
        <w:ind w:firstLineChars="0"/>
        <w:rPr>
          <w:rFonts w:ascii="宋体" w:eastAsia="宋体" w:hAnsi="宋体" w:cs="微软雅黑"/>
          <w:color w:val="222222"/>
          <w:sz w:val="23"/>
          <w:shd w:val="clear" w:color="auto" w:fill="FFFFFF"/>
        </w:rPr>
      </w:pPr>
      <w:proofErr w:type="spellStart"/>
      <w:r w:rsidRPr="00EC742C">
        <w:rPr>
          <w:rFonts w:ascii="宋体" w:eastAsia="宋体" w:hAnsi="宋体" w:cs="微软雅黑"/>
          <w:color w:val="222222"/>
          <w:sz w:val="23"/>
          <w:shd w:val="clear" w:color="auto" w:fill="FFFFFF"/>
        </w:rPr>
        <w:t>Adaboost</w:t>
      </w:r>
      <w:proofErr w:type="spellEnd"/>
      <w:r w:rsidRPr="00EC742C">
        <w:rPr>
          <w:rFonts w:ascii="宋体" w:eastAsia="宋体" w:hAnsi="宋体" w:cs="微软雅黑"/>
          <w:color w:val="222222"/>
          <w:sz w:val="23"/>
          <w:shd w:val="clear" w:color="auto" w:fill="FFFFFF"/>
        </w:rPr>
        <w:t>是一种有很高精度的分类器。</w:t>
      </w:r>
    </w:p>
    <w:p w14:paraId="3557CCB2" w14:textId="77777777" w:rsidR="00EC742C" w:rsidRDefault="00000000" w:rsidP="00EC742C">
      <w:pPr>
        <w:pStyle w:val="a6"/>
        <w:numPr>
          <w:ilvl w:val="0"/>
          <w:numId w:val="4"/>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当使用简单分类器时，计算出的结果是可理解的。</w:t>
      </w:r>
    </w:p>
    <w:p w14:paraId="3D9B18BF" w14:textId="47482247" w:rsidR="0047123F" w:rsidRPr="00EC742C" w:rsidRDefault="00000000" w:rsidP="00EC742C">
      <w:pPr>
        <w:pStyle w:val="a6"/>
        <w:numPr>
          <w:ilvl w:val="0"/>
          <w:numId w:val="4"/>
        </w:numPr>
        <w:ind w:firstLineChars="0"/>
        <w:rPr>
          <w:rFonts w:ascii="宋体" w:eastAsia="宋体" w:hAnsi="宋体" w:cs="微软雅黑" w:hint="eastAsia"/>
          <w:color w:val="222222"/>
          <w:sz w:val="23"/>
          <w:shd w:val="clear" w:color="auto" w:fill="FFFFFF"/>
        </w:rPr>
      </w:pPr>
      <w:r w:rsidRPr="00EC742C">
        <w:rPr>
          <w:rFonts w:ascii="宋体" w:eastAsia="宋体" w:hAnsi="宋体" w:cs="微软雅黑"/>
          <w:color w:val="222222"/>
          <w:sz w:val="23"/>
          <w:shd w:val="clear" w:color="auto" w:fill="FFFFFF"/>
        </w:rPr>
        <w:t>可以使用各种方法构建子分类器，</w:t>
      </w:r>
      <w:proofErr w:type="spellStart"/>
      <w:r w:rsidRPr="00EC742C">
        <w:rPr>
          <w:rFonts w:ascii="宋体" w:eastAsia="宋体" w:hAnsi="宋体" w:cs="微软雅黑"/>
          <w:color w:val="222222"/>
          <w:sz w:val="23"/>
          <w:shd w:val="clear" w:color="auto" w:fill="FFFFFF"/>
        </w:rPr>
        <w:t>Adaboost</w:t>
      </w:r>
      <w:proofErr w:type="spellEnd"/>
      <w:r w:rsidRPr="00EC742C">
        <w:rPr>
          <w:rFonts w:ascii="宋体" w:eastAsia="宋体" w:hAnsi="宋体" w:cs="微软雅黑"/>
          <w:color w:val="222222"/>
          <w:sz w:val="23"/>
          <w:shd w:val="clear" w:color="auto" w:fill="FFFFFF"/>
        </w:rPr>
        <w:t>算法提供的是框架。</w:t>
      </w:r>
    </w:p>
    <w:p w14:paraId="02113DBE" w14:textId="77777777" w:rsidR="0047123F" w:rsidRPr="00EC742C" w:rsidRDefault="00000000" w:rsidP="00EC742C">
      <w:pPr>
        <w:ind w:firstLine="336"/>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相应地，其主要缺点为：</w:t>
      </w:r>
    </w:p>
    <w:p w14:paraId="6099A336" w14:textId="77777777" w:rsidR="00EC742C" w:rsidRDefault="00000000" w:rsidP="00EC742C">
      <w:pPr>
        <w:pStyle w:val="a6"/>
        <w:numPr>
          <w:ilvl w:val="0"/>
          <w:numId w:val="4"/>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训练时间过长。</w:t>
      </w:r>
    </w:p>
    <w:p w14:paraId="4B9372D0" w14:textId="77777777" w:rsidR="00EC742C" w:rsidRDefault="00000000" w:rsidP="00EC742C">
      <w:pPr>
        <w:pStyle w:val="a6"/>
        <w:numPr>
          <w:ilvl w:val="0"/>
          <w:numId w:val="4"/>
        </w:numPr>
        <w:ind w:firstLineChars="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执行效果依赖于弱分类器的选择。</w:t>
      </w:r>
    </w:p>
    <w:p w14:paraId="45CACC1E" w14:textId="76523A4C" w:rsidR="0047123F" w:rsidRPr="00EC742C" w:rsidRDefault="00000000" w:rsidP="00EC742C">
      <w:pPr>
        <w:pStyle w:val="a6"/>
        <w:numPr>
          <w:ilvl w:val="0"/>
          <w:numId w:val="4"/>
        </w:numPr>
        <w:ind w:firstLineChars="0"/>
        <w:rPr>
          <w:rFonts w:ascii="宋体" w:eastAsia="宋体" w:hAnsi="宋体" w:cs="微软雅黑" w:hint="eastAsia"/>
          <w:color w:val="222222"/>
          <w:sz w:val="23"/>
          <w:shd w:val="clear" w:color="auto" w:fill="FFFFFF"/>
        </w:rPr>
      </w:pPr>
      <w:r w:rsidRPr="00EC742C">
        <w:rPr>
          <w:rFonts w:ascii="宋体" w:eastAsia="宋体" w:hAnsi="宋体" w:cs="微软雅黑"/>
          <w:color w:val="222222"/>
          <w:sz w:val="23"/>
          <w:shd w:val="clear" w:color="auto" w:fill="FFFFFF"/>
        </w:rPr>
        <w:t>对样本敏感，异常样本在迭代中可能会获得较高的权重，影响最终的强学习器的预测准确性。</w:t>
      </w:r>
    </w:p>
    <w:p w14:paraId="10058141" w14:textId="77777777" w:rsidR="0047123F" w:rsidRPr="002F608F" w:rsidRDefault="00000000" w:rsidP="001B3526">
      <w:pPr>
        <w:pStyle w:val="2"/>
        <w:rPr>
          <w:rFonts w:ascii="宋体" w:eastAsia="宋体" w:hAnsi="宋体"/>
        </w:rPr>
      </w:pPr>
      <w:bookmarkStart w:id="14" w:name="_Toc134552730"/>
      <w:r w:rsidRPr="002F608F">
        <w:rPr>
          <w:rFonts w:ascii="宋体" w:eastAsia="宋体" w:hAnsi="宋体"/>
        </w:rPr>
        <w:t>3.4 实验结果</w:t>
      </w:r>
      <w:bookmarkEnd w:id="14"/>
    </w:p>
    <w:p w14:paraId="3E3C52BC"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在实验中，我们选取方向为 0，30，60，90，120，150，频率为 0.5 的一组 Gabor 滤波器进行特征提取，将滤波获得的特征展平，并进行归一化和特征拼接，从而将每张图转化为864维的特征。对于高维特征，我们再采用PCA方法进行降维，将维度压缩至100维。最后我们采用AdaBoost算法，在训练集上进行训练。最终在测试集上获得的分类结果如下：</w:t>
      </w:r>
    </w:p>
    <w:tbl>
      <w:tblPr>
        <w:tblStyle w:val="DocTableBand1st"/>
        <w:tblW w:w="0" w:type="auto"/>
        <w:jc w:val="center"/>
        <w:tblLayout w:type="fixed"/>
        <w:tblLook w:val="05E0" w:firstRow="1" w:lastRow="1" w:firstColumn="1" w:lastColumn="1" w:noHBand="0" w:noVBand="1"/>
      </w:tblPr>
      <w:tblGrid>
        <w:gridCol w:w="2250"/>
        <w:gridCol w:w="2250"/>
        <w:gridCol w:w="2250"/>
        <w:gridCol w:w="2250"/>
      </w:tblGrid>
      <w:tr w:rsidR="0047123F" w:rsidRPr="002F608F" w14:paraId="37EF587F" w14:textId="77777777" w:rsidTr="00EC742C">
        <w:trPr>
          <w:cnfStyle w:val="100000000000" w:firstRow="1" w:lastRow="0" w:firstColumn="0" w:lastColumn="0" w:oddVBand="0" w:evenVBand="0" w:oddHBand="0" w:evenHBand="0" w:firstRowFirstColumn="0" w:firstRowLastColumn="0" w:lastRowFirstColumn="0" w:lastRowLastColumn="0"/>
          <w:jc w:val="center"/>
        </w:trPr>
        <w:tc>
          <w:tcPr>
            <w:tcW w:w="2250" w:type="dxa"/>
          </w:tcPr>
          <w:p w14:paraId="2B3ED203" w14:textId="77777777" w:rsidR="0047123F" w:rsidRPr="002F608F" w:rsidRDefault="00000000" w:rsidP="00EC742C">
            <w:pPr>
              <w:jc w:val="center"/>
              <w:rPr>
                <w:rFonts w:ascii="宋体" w:eastAsia="宋体" w:hAnsi="宋体"/>
              </w:rPr>
            </w:pPr>
            <w:r w:rsidRPr="002F608F">
              <w:rPr>
                <w:rFonts w:ascii="宋体" w:eastAsia="宋体" w:hAnsi="宋体"/>
              </w:rPr>
              <w:t>表情类别（标签）</w:t>
            </w:r>
          </w:p>
        </w:tc>
        <w:tc>
          <w:tcPr>
            <w:tcW w:w="2250" w:type="dxa"/>
          </w:tcPr>
          <w:p w14:paraId="240B7D28" w14:textId="77777777" w:rsidR="0047123F" w:rsidRPr="002F608F" w:rsidRDefault="00000000" w:rsidP="00EC742C">
            <w:pPr>
              <w:jc w:val="center"/>
              <w:rPr>
                <w:rFonts w:ascii="宋体" w:eastAsia="宋体" w:hAnsi="宋体"/>
              </w:rPr>
            </w:pPr>
            <w:r w:rsidRPr="002F608F">
              <w:rPr>
                <w:rFonts w:ascii="宋体" w:eastAsia="宋体" w:hAnsi="宋体"/>
              </w:rPr>
              <w:t>精度（Precision）</w:t>
            </w:r>
          </w:p>
        </w:tc>
        <w:tc>
          <w:tcPr>
            <w:tcW w:w="2250" w:type="dxa"/>
          </w:tcPr>
          <w:p w14:paraId="67CD269E" w14:textId="77777777" w:rsidR="0047123F" w:rsidRPr="002F608F" w:rsidRDefault="00000000" w:rsidP="00EC742C">
            <w:pPr>
              <w:jc w:val="center"/>
              <w:rPr>
                <w:rFonts w:ascii="宋体" w:eastAsia="宋体" w:hAnsi="宋体"/>
              </w:rPr>
            </w:pPr>
            <w:r w:rsidRPr="002F608F">
              <w:rPr>
                <w:rFonts w:ascii="宋体" w:eastAsia="宋体" w:hAnsi="宋体"/>
              </w:rPr>
              <w:t>Recall（召回率）</w:t>
            </w:r>
          </w:p>
        </w:tc>
        <w:tc>
          <w:tcPr>
            <w:tcW w:w="2250" w:type="dxa"/>
          </w:tcPr>
          <w:p w14:paraId="444F795A" w14:textId="77777777" w:rsidR="0047123F" w:rsidRPr="002F608F" w:rsidRDefault="00000000" w:rsidP="00EC742C">
            <w:pPr>
              <w:jc w:val="center"/>
              <w:rPr>
                <w:rFonts w:ascii="宋体" w:eastAsia="宋体" w:hAnsi="宋体"/>
              </w:rPr>
            </w:pPr>
            <w:r w:rsidRPr="002F608F">
              <w:rPr>
                <w:rFonts w:ascii="宋体" w:eastAsia="宋体" w:hAnsi="宋体"/>
              </w:rPr>
              <w:t>F1分数（F1 Score）</w:t>
            </w:r>
          </w:p>
        </w:tc>
      </w:tr>
      <w:tr w:rsidR="0047123F" w:rsidRPr="002F608F" w14:paraId="4B26694D" w14:textId="77777777" w:rsidTr="00EC742C">
        <w:trPr>
          <w:trHeight w:val="492"/>
          <w:jc w:val="center"/>
        </w:trPr>
        <w:tc>
          <w:tcPr>
            <w:tcW w:w="2250" w:type="dxa"/>
          </w:tcPr>
          <w:p w14:paraId="7422E211" w14:textId="77777777" w:rsidR="0047123F" w:rsidRPr="002F608F" w:rsidRDefault="00000000" w:rsidP="00EC742C">
            <w:pPr>
              <w:jc w:val="center"/>
              <w:rPr>
                <w:rFonts w:ascii="宋体" w:eastAsia="宋体" w:hAnsi="宋体"/>
              </w:rPr>
            </w:pPr>
            <w:r w:rsidRPr="002F608F">
              <w:rPr>
                <w:rFonts w:ascii="宋体" w:eastAsia="宋体" w:hAnsi="宋体"/>
              </w:rPr>
              <w:lastRenderedPageBreak/>
              <w:t>生气（0）</w:t>
            </w:r>
          </w:p>
        </w:tc>
        <w:tc>
          <w:tcPr>
            <w:tcW w:w="2250" w:type="dxa"/>
          </w:tcPr>
          <w:p w14:paraId="79478F86" w14:textId="77777777" w:rsidR="0047123F" w:rsidRPr="002F608F" w:rsidRDefault="00000000" w:rsidP="00EC742C">
            <w:pPr>
              <w:jc w:val="center"/>
              <w:rPr>
                <w:rFonts w:ascii="宋体" w:eastAsia="宋体" w:hAnsi="宋体"/>
              </w:rPr>
            </w:pPr>
            <w:r w:rsidRPr="002F608F">
              <w:rPr>
                <w:rFonts w:ascii="宋体" w:eastAsia="宋体" w:hAnsi="宋体"/>
              </w:rPr>
              <w:t>0.17</w:t>
            </w:r>
          </w:p>
        </w:tc>
        <w:tc>
          <w:tcPr>
            <w:tcW w:w="2250" w:type="dxa"/>
          </w:tcPr>
          <w:p w14:paraId="4959F081" w14:textId="77777777" w:rsidR="0047123F" w:rsidRPr="002F608F" w:rsidRDefault="00000000" w:rsidP="00EC742C">
            <w:pPr>
              <w:jc w:val="center"/>
              <w:rPr>
                <w:rFonts w:ascii="宋体" w:eastAsia="宋体" w:hAnsi="宋体"/>
              </w:rPr>
            </w:pPr>
            <w:r w:rsidRPr="002F608F">
              <w:rPr>
                <w:rFonts w:ascii="宋体" w:eastAsia="宋体" w:hAnsi="宋体"/>
              </w:rPr>
              <w:t>0.09</w:t>
            </w:r>
          </w:p>
        </w:tc>
        <w:tc>
          <w:tcPr>
            <w:tcW w:w="2250" w:type="dxa"/>
          </w:tcPr>
          <w:p w14:paraId="1A6C6333" w14:textId="77777777" w:rsidR="0047123F" w:rsidRPr="002F608F" w:rsidRDefault="00000000" w:rsidP="00EC742C">
            <w:pPr>
              <w:jc w:val="center"/>
              <w:rPr>
                <w:rFonts w:ascii="宋体" w:eastAsia="宋体" w:hAnsi="宋体"/>
              </w:rPr>
            </w:pPr>
            <w:r w:rsidRPr="002F608F">
              <w:rPr>
                <w:rFonts w:ascii="宋体" w:eastAsia="宋体" w:hAnsi="宋体"/>
              </w:rPr>
              <w:t>0.12</w:t>
            </w:r>
          </w:p>
        </w:tc>
      </w:tr>
      <w:tr w:rsidR="0047123F" w:rsidRPr="002F608F" w14:paraId="49BB913E"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2250" w:type="dxa"/>
          </w:tcPr>
          <w:p w14:paraId="1BA29DA5" w14:textId="77777777" w:rsidR="0047123F" w:rsidRPr="002F608F" w:rsidRDefault="00000000" w:rsidP="00EC742C">
            <w:pPr>
              <w:jc w:val="center"/>
              <w:rPr>
                <w:rFonts w:ascii="宋体" w:eastAsia="宋体" w:hAnsi="宋体"/>
              </w:rPr>
            </w:pPr>
            <w:r w:rsidRPr="00EC742C">
              <w:rPr>
                <w:rFonts w:ascii="宋体" w:eastAsia="宋体" w:hAnsi="宋体"/>
              </w:rPr>
              <w:t>厌恶（1）</w:t>
            </w:r>
          </w:p>
        </w:tc>
        <w:tc>
          <w:tcPr>
            <w:tcW w:w="2250" w:type="dxa"/>
          </w:tcPr>
          <w:p w14:paraId="48868148" w14:textId="77777777" w:rsidR="0047123F" w:rsidRPr="002F608F" w:rsidRDefault="00000000" w:rsidP="00EC742C">
            <w:pPr>
              <w:jc w:val="center"/>
              <w:rPr>
                <w:rFonts w:ascii="宋体" w:eastAsia="宋体" w:hAnsi="宋体"/>
              </w:rPr>
            </w:pPr>
            <w:r w:rsidRPr="002F608F">
              <w:rPr>
                <w:rFonts w:ascii="宋体" w:eastAsia="宋体" w:hAnsi="宋体"/>
              </w:rPr>
              <w:t>0.08</w:t>
            </w:r>
          </w:p>
        </w:tc>
        <w:tc>
          <w:tcPr>
            <w:tcW w:w="2250" w:type="dxa"/>
          </w:tcPr>
          <w:p w14:paraId="6B1A85CA" w14:textId="77777777" w:rsidR="0047123F" w:rsidRPr="002F608F" w:rsidRDefault="00000000" w:rsidP="00EC742C">
            <w:pPr>
              <w:jc w:val="center"/>
              <w:rPr>
                <w:rFonts w:ascii="宋体" w:eastAsia="宋体" w:hAnsi="宋体"/>
              </w:rPr>
            </w:pPr>
            <w:r w:rsidRPr="002F608F">
              <w:rPr>
                <w:rFonts w:ascii="宋体" w:eastAsia="宋体" w:hAnsi="宋体"/>
              </w:rPr>
              <w:t>0.05</w:t>
            </w:r>
          </w:p>
        </w:tc>
        <w:tc>
          <w:tcPr>
            <w:tcW w:w="2250" w:type="dxa"/>
          </w:tcPr>
          <w:p w14:paraId="738B8007" w14:textId="77777777" w:rsidR="0047123F" w:rsidRPr="002F608F" w:rsidRDefault="00000000" w:rsidP="00EC742C">
            <w:pPr>
              <w:jc w:val="center"/>
              <w:rPr>
                <w:rFonts w:ascii="宋体" w:eastAsia="宋体" w:hAnsi="宋体"/>
              </w:rPr>
            </w:pPr>
            <w:r w:rsidRPr="002F608F">
              <w:rPr>
                <w:rFonts w:ascii="宋体" w:eastAsia="宋体" w:hAnsi="宋体"/>
              </w:rPr>
              <w:t>0.06</w:t>
            </w:r>
          </w:p>
        </w:tc>
      </w:tr>
      <w:tr w:rsidR="0047123F" w:rsidRPr="002F608F" w14:paraId="02C40B97" w14:textId="77777777" w:rsidTr="00EC742C">
        <w:trPr>
          <w:jc w:val="center"/>
        </w:trPr>
        <w:tc>
          <w:tcPr>
            <w:tcW w:w="2250" w:type="dxa"/>
          </w:tcPr>
          <w:p w14:paraId="3BBFC560" w14:textId="77777777" w:rsidR="0047123F" w:rsidRPr="002F608F" w:rsidRDefault="00000000" w:rsidP="00EC742C">
            <w:pPr>
              <w:jc w:val="center"/>
              <w:rPr>
                <w:rFonts w:ascii="宋体" w:eastAsia="宋体" w:hAnsi="宋体"/>
              </w:rPr>
            </w:pPr>
            <w:r w:rsidRPr="00EC742C">
              <w:rPr>
                <w:rFonts w:ascii="宋体" w:eastAsia="宋体" w:hAnsi="宋体"/>
              </w:rPr>
              <w:t>恐惧（2）</w:t>
            </w:r>
          </w:p>
        </w:tc>
        <w:tc>
          <w:tcPr>
            <w:tcW w:w="2250" w:type="dxa"/>
          </w:tcPr>
          <w:p w14:paraId="4703C326" w14:textId="77777777" w:rsidR="0047123F" w:rsidRPr="002F608F" w:rsidRDefault="00000000" w:rsidP="00EC742C">
            <w:pPr>
              <w:jc w:val="center"/>
              <w:rPr>
                <w:rFonts w:ascii="宋体" w:eastAsia="宋体" w:hAnsi="宋体"/>
              </w:rPr>
            </w:pPr>
            <w:r w:rsidRPr="002F608F">
              <w:rPr>
                <w:rFonts w:ascii="宋体" w:eastAsia="宋体" w:hAnsi="宋体"/>
              </w:rPr>
              <w:t>0.19</w:t>
            </w:r>
          </w:p>
        </w:tc>
        <w:tc>
          <w:tcPr>
            <w:tcW w:w="2250" w:type="dxa"/>
          </w:tcPr>
          <w:p w14:paraId="76626962" w14:textId="77777777" w:rsidR="0047123F" w:rsidRPr="002F608F" w:rsidRDefault="00000000" w:rsidP="00EC742C">
            <w:pPr>
              <w:jc w:val="center"/>
              <w:rPr>
                <w:rFonts w:ascii="宋体" w:eastAsia="宋体" w:hAnsi="宋体"/>
              </w:rPr>
            </w:pPr>
            <w:r w:rsidRPr="002F608F">
              <w:rPr>
                <w:rFonts w:ascii="宋体" w:eastAsia="宋体" w:hAnsi="宋体"/>
              </w:rPr>
              <w:t>0.08</w:t>
            </w:r>
          </w:p>
        </w:tc>
        <w:tc>
          <w:tcPr>
            <w:tcW w:w="2250" w:type="dxa"/>
          </w:tcPr>
          <w:p w14:paraId="3871D9FA" w14:textId="77777777" w:rsidR="0047123F" w:rsidRPr="002F608F" w:rsidRDefault="00000000" w:rsidP="00EC742C">
            <w:pPr>
              <w:jc w:val="center"/>
              <w:rPr>
                <w:rFonts w:ascii="宋体" w:eastAsia="宋体" w:hAnsi="宋体"/>
              </w:rPr>
            </w:pPr>
            <w:r w:rsidRPr="002F608F">
              <w:rPr>
                <w:rFonts w:ascii="宋体" w:eastAsia="宋体" w:hAnsi="宋体"/>
              </w:rPr>
              <w:t>0.12</w:t>
            </w:r>
          </w:p>
        </w:tc>
      </w:tr>
      <w:tr w:rsidR="0047123F" w:rsidRPr="002F608F" w14:paraId="4DE6F774"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2250" w:type="dxa"/>
          </w:tcPr>
          <w:p w14:paraId="35FD4313" w14:textId="77777777" w:rsidR="0047123F" w:rsidRPr="002F608F" w:rsidRDefault="00000000" w:rsidP="00EC742C">
            <w:pPr>
              <w:jc w:val="center"/>
              <w:rPr>
                <w:rFonts w:ascii="宋体" w:eastAsia="宋体" w:hAnsi="宋体"/>
              </w:rPr>
            </w:pPr>
            <w:r w:rsidRPr="00EC742C">
              <w:rPr>
                <w:rFonts w:ascii="宋体" w:eastAsia="宋体" w:hAnsi="宋体"/>
              </w:rPr>
              <w:t>开心（3）</w:t>
            </w:r>
          </w:p>
        </w:tc>
        <w:tc>
          <w:tcPr>
            <w:tcW w:w="2250" w:type="dxa"/>
          </w:tcPr>
          <w:p w14:paraId="5002F19E" w14:textId="77777777" w:rsidR="0047123F" w:rsidRPr="002F608F" w:rsidRDefault="00000000" w:rsidP="00EC742C">
            <w:pPr>
              <w:jc w:val="center"/>
              <w:rPr>
                <w:rFonts w:ascii="宋体" w:eastAsia="宋体" w:hAnsi="宋体"/>
              </w:rPr>
            </w:pPr>
            <w:r w:rsidRPr="002F608F">
              <w:rPr>
                <w:rFonts w:ascii="宋体" w:eastAsia="宋体" w:hAnsi="宋体"/>
              </w:rPr>
              <w:t>0.33</w:t>
            </w:r>
          </w:p>
        </w:tc>
        <w:tc>
          <w:tcPr>
            <w:tcW w:w="2250" w:type="dxa"/>
          </w:tcPr>
          <w:p w14:paraId="1BFC1058" w14:textId="77777777" w:rsidR="0047123F" w:rsidRPr="002F608F" w:rsidRDefault="00000000" w:rsidP="00EC742C">
            <w:pPr>
              <w:jc w:val="center"/>
              <w:rPr>
                <w:rFonts w:ascii="宋体" w:eastAsia="宋体" w:hAnsi="宋体"/>
              </w:rPr>
            </w:pPr>
            <w:r w:rsidRPr="002F608F">
              <w:rPr>
                <w:rFonts w:ascii="宋体" w:eastAsia="宋体" w:hAnsi="宋体"/>
              </w:rPr>
              <w:t>0.56</w:t>
            </w:r>
          </w:p>
        </w:tc>
        <w:tc>
          <w:tcPr>
            <w:tcW w:w="2250" w:type="dxa"/>
          </w:tcPr>
          <w:p w14:paraId="300BC08F" w14:textId="77777777" w:rsidR="0047123F" w:rsidRPr="002F608F" w:rsidRDefault="00000000" w:rsidP="00EC742C">
            <w:pPr>
              <w:jc w:val="center"/>
              <w:rPr>
                <w:rFonts w:ascii="宋体" w:eastAsia="宋体" w:hAnsi="宋体"/>
              </w:rPr>
            </w:pPr>
            <w:r w:rsidRPr="002F608F">
              <w:rPr>
                <w:rFonts w:ascii="宋体" w:eastAsia="宋体" w:hAnsi="宋体"/>
              </w:rPr>
              <w:t>0.42</w:t>
            </w:r>
          </w:p>
        </w:tc>
      </w:tr>
      <w:tr w:rsidR="0047123F" w:rsidRPr="002F608F" w14:paraId="142D897C" w14:textId="77777777" w:rsidTr="00EC742C">
        <w:trPr>
          <w:jc w:val="center"/>
        </w:trPr>
        <w:tc>
          <w:tcPr>
            <w:tcW w:w="2250" w:type="dxa"/>
          </w:tcPr>
          <w:p w14:paraId="30AFFE40" w14:textId="77777777" w:rsidR="0047123F" w:rsidRPr="002F608F" w:rsidRDefault="00000000" w:rsidP="00EC742C">
            <w:pPr>
              <w:jc w:val="center"/>
              <w:rPr>
                <w:rFonts w:ascii="宋体" w:eastAsia="宋体" w:hAnsi="宋体"/>
              </w:rPr>
            </w:pPr>
            <w:r w:rsidRPr="00EC742C">
              <w:rPr>
                <w:rFonts w:ascii="宋体" w:eastAsia="宋体" w:hAnsi="宋体"/>
              </w:rPr>
              <w:t>伤心（4）</w:t>
            </w:r>
          </w:p>
        </w:tc>
        <w:tc>
          <w:tcPr>
            <w:tcW w:w="2250" w:type="dxa"/>
          </w:tcPr>
          <w:p w14:paraId="6AB9A04F" w14:textId="77777777" w:rsidR="0047123F" w:rsidRPr="002F608F" w:rsidRDefault="00000000" w:rsidP="00EC742C">
            <w:pPr>
              <w:jc w:val="center"/>
              <w:rPr>
                <w:rFonts w:ascii="宋体" w:eastAsia="宋体" w:hAnsi="宋体"/>
              </w:rPr>
            </w:pPr>
            <w:r w:rsidRPr="002F608F">
              <w:rPr>
                <w:rFonts w:ascii="宋体" w:eastAsia="宋体" w:hAnsi="宋体"/>
              </w:rPr>
              <w:t>0.27</w:t>
            </w:r>
          </w:p>
        </w:tc>
        <w:tc>
          <w:tcPr>
            <w:tcW w:w="2250" w:type="dxa"/>
          </w:tcPr>
          <w:p w14:paraId="6E47E657" w14:textId="77777777" w:rsidR="0047123F" w:rsidRPr="002F608F" w:rsidRDefault="00000000" w:rsidP="00EC742C">
            <w:pPr>
              <w:jc w:val="center"/>
              <w:rPr>
                <w:rFonts w:ascii="宋体" w:eastAsia="宋体" w:hAnsi="宋体"/>
              </w:rPr>
            </w:pPr>
            <w:r w:rsidRPr="002F608F">
              <w:rPr>
                <w:rFonts w:ascii="宋体" w:eastAsia="宋体" w:hAnsi="宋体"/>
              </w:rPr>
              <w:t>0.24</w:t>
            </w:r>
          </w:p>
        </w:tc>
        <w:tc>
          <w:tcPr>
            <w:tcW w:w="2250" w:type="dxa"/>
          </w:tcPr>
          <w:p w14:paraId="575C8A2B" w14:textId="77777777" w:rsidR="0047123F" w:rsidRPr="002F608F" w:rsidRDefault="00000000" w:rsidP="00EC742C">
            <w:pPr>
              <w:jc w:val="center"/>
              <w:rPr>
                <w:rFonts w:ascii="宋体" w:eastAsia="宋体" w:hAnsi="宋体"/>
              </w:rPr>
            </w:pPr>
            <w:r w:rsidRPr="002F608F">
              <w:rPr>
                <w:rFonts w:ascii="宋体" w:eastAsia="宋体" w:hAnsi="宋体"/>
              </w:rPr>
              <w:t>0.25</w:t>
            </w:r>
          </w:p>
        </w:tc>
      </w:tr>
      <w:tr w:rsidR="0047123F" w:rsidRPr="002F608F" w14:paraId="0966B242"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2250" w:type="dxa"/>
          </w:tcPr>
          <w:p w14:paraId="3200292C" w14:textId="77777777" w:rsidR="0047123F" w:rsidRPr="002F608F" w:rsidRDefault="00000000" w:rsidP="00EC742C">
            <w:pPr>
              <w:jc w:val="center"/>
              <w:rPr>
                <w:rFonts w:ascii="宋体" w:eastAsia="宋体" w:hAnsi="宋体"/>
              </w:rPr>
            </w:pPr>
            <w:r w:rsidRPr="00EC742C">
              <w:rPr>
                <w:rFonts w:ascii="宋体" w:eastAsia="宋体" w:hAnsi="宋体"/>
              </w:rPr>
              <w:t>惊讶（5）</w:t>
            </w:r>
          </w:p>
        </w:tc>
        <w:tc>
          <w:tcPr>
            <w:tcW w:w="2250" w:type="dxa"/>
          </w:tcPr>
          <w:p w14:paraId="4B384FA1" w14:textId="77777777" w:rsidR="0047123F" w:rsidRPr="002F608F" w:rsidRDefault="00000000" w:rsidP="00EC742C">
            <w:pPr>
              <w:jc w:val="center"/>
              <w:rPr>
                <w:rFonts w:ascii="宋体" w:eastAsia="宋体" w:hAnsi="宋体"/>
              </w:rPr>
            </w:pPr>
            <w:r w:rsidRPr="002F608F">
              <w:rPr>
                <w:rFonts w:ascii="宋体" w:eastAsia="宋体" w:hAnsi="宋体"/>
              </w:rPr>
              <w:t>0.18</w:t>
            </w:r>
          </w:p>
        </w:tc>
        <w:tc>
          <w:tcPr>
            <w:tcW w:w="2250" w:type="dxa"/>
          </w:tcPr>
          <w:p w14:paraId="4A53BABD" w14:textId="77777777" w:rsidR="0047123F" w:rsidRPr="002F608F" w:rsidRDefault="00000000" w:rsidP="00EC742C">
            <w:pPr>
              <w:jc w:val="center"/>
              <w:rPr>
                <w:rFonts w:ascii="宋体" w:eastAsia="宋体" w:hAnsi="宋体"/>
              </w:rPr>
            </w:pPr>
            <w:r w:rsidRPr="002F608F">
              <w:rPr>
                <w:rFonts w:ascii="宋体" w:eastAsia="宋体" w:hAnsi="宋体"/>
              </w:rPr>
              <w:t>0.18</w:t>
            </w:r>
          </w:p>
        </w:tc>
        <w:tc>
          <w:tcPr>
            <w:tcW w:w="2250" w:type="dxa"/>
          </w:tcPr>
          <w:p w14:paraId="092FCA0B" w14:textId="77777777" w:rsidR="0047123F" w:rsidRPr="002F608F" w:rsidRDefault="00000000" w:rsidP="00EC742C">
            <w:pPr>
              <w:jc w:val="center"/>
              <w:rPr>
                <w:rFonts w:ascii="宋体" w:eastAsia="宋体" w:hAnsi="宋体"/>
              </w:rPr>
            </w:pPr>
            <w:r w:rsidRPr="002F608F">
              <w:rPr>
                <w:rFonts w:ascii="宋体" w:eastAsia="宋体" w:hAnsi="宋体"/>
              </w:rPr>
              <w:t>0.18</w:t>
            </w:r>
          </w:p>
        </w:tc>
      </w:tr>
      <w:tr w:rsidR="0047123F" w:rsidRPr="002F608F" w14:paraId="5F403A88" w14:textId="77777777" w:rsidTr="00EC742C">
        <w:trPr>
          <w:jc w:val="center"/>
        </w:trPr>
        <w:tc>
          <w:tcPr>
            <w:tcW w:w="2250" w:type="dxa"/>
          </w:tcPr>
          <w:p w14:paraId="43D15289" w14:textId="77777777" w:rsidR="0047123F" w:rsidRPr="002F608F" w:rsidRDefault="00000000" w:rsidP="00EC742C">
            <w:pPr>
              <w:jc w:val="center"/>
              <w:rPr>
                <w:rFonts w:ascii="宋体" w:eastAsia="宋体" w:hAnsi="宋体"/>
              </w:rPr>
            </w:pPr>
            <w:r w:rsidRPr="00EC742C">
              <w:rPr>
                <w:rFonts w:ascii="宋体" w:eastAsia="宋体" w:hAnsi="宋体"/>
              </w:rPr>
              <w:t>中性（6）</w:t>
            </w:r>
          </w:p>
        </w:tc>
        <w:tc>
          <w:tcPr>
            <w:tcW w:w="2250" w:type="dxa"/>
          </w:tcPr>
          <w:p w14:paraId="50583353" w14:textId="77777777" w:rsidR="0047123F" w:rsidRPr="002F608F" w:rsidRDefault="00000000" w:rsidP="00EC742C">
            <w:pPr>
              <w:jc w:val="center"/>
              <w:rPr>
                <w:rFonts w:ascii="宋体" w:eastAsia="宋体" w:hAnsi="宋体"/>
              </w:rPr>
            </w:pPr>
            <w:r w:rsidRPr="002F608F">
              <w:rPr>
                <w:rFonts w:ascii="宋体" w:eastAsia="宋体" w:hAnsi="宋体"/>
              </w:rPr>
              <w:t>0.28</w:t>
            </w:r>
          </w:p>
        </w:tc>
        <w:tc>
          <w:tcPr>
            <w:tcW w:w="2250" w:type="dxa"/>
          </w:tcPr>
          <w:p w14:paraId="62B5E405" w14:textId="77777777" w:rsidR="0047123F" w:rsidRPr="002F608F" w:rsidRDefault="00000000" w:rsidP="00EC742C">
            <w:pPr>
              <w:jc w:val="center"/>
              <w:rPr>
                <w:rFonts w:ascii="宋体" w:eastAsia="宋体" w:hAnsi="宋体"/>
              </w:rPr>
            </w:pPr>
            <w:r w:rsidRPr="002F608F">
              <w:rPr>
                <w:rFonts w:ascii="宋体" w:eastAsia="宋体" w:hAnsi="宋体"/>
              </w:rPr>
              <w:t>0.28</w:t>
            </w:r>
          </w:p>
        </w:tc>
        <w:tc>
          <w:tcPr>
            <w:tcW w:w="2250" w:type="dxa"/>
          </w:tcPr>
          <w:p w14:paraId="76F99118" w14:textId="77777777" w:rsidR="0047123F" w:rsidRPr="002F608F" w:rsidRDefault="00000000" w:rsidP="00EC742C">
            <w:pPr>
              <w:jc w:val="center"/>
              <w:rPr>
                <w:rFonts w:ascii="宋体" w:eastAsia="宋体" w:hAnsi="宋体"/>
              </w:rPr>
            </w:pPr>
            <w:r w:rsidRPr="002F608F">
              <w:rPr>
                <w:rFonts w:ascii="宋体" w:eastAsia="宋体" w:hAnsi="宋体"/>
              </w:rPr>
              <w:t>0.28</w:t>
            </w:r>
          </w:p>
        </w:tc>
      </w:tr>
      <w:tr w:rsidR="0047123F" w:rsidRPr="002F608F" w14:paraId="6032AFA9"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9000" w:type="dxa"/>
            <w:gridSpan w:val="4"/>
          </w:tcPr>
          <w:p w14:paraId="3E125424" w14:textId="77777777" w:rsidR="0047123F" w:rsidRPr="002F608F" w:rsidRDefault="00000000" w:rsidP="00EC742C">
            <w:pPr>
              <w:jc w:val="center"/>
              <w:rPr>
                <w:rFonts w:ascii="宋体" w:eastAsia="宋体" w:hAnsi="宋体"/>
              </w:rPr>
            </w:pPr>
            <w:r w:rsidRPr="002F608F">
              <w:rPr>
                <w:rFonts w:ascii="宋体" w:eastAsia="宋体" w:hAnsi="宋体"/>
              </w:rPr>
              <w:t>宏观指标</w:t>
            </w:r>
          </w:p>
        </w:tc>
      </w:tr>
      <w:tr w:rsidR="0047123F" w:rsidRPr="002F608F" w14:paraId="3B871E14" w14:textId="77777777" w:rsidTr="00EC742C">
        <w:trPr>
          <w:jc w:val="center"/>
        </w:trPr>
        <w:tc>
          <w:tcPr>
            <w:tcW w:w="2250" w:type="dxa"/>
          </w:tcPr>
          <w:p w14:paraId="1389C448" w14:textId="77777777" w:rsidR="0047123F" w:rsidRPr="002F608F" w:rsidRDefault="00000000" w:rsidP="00EC742C">
            <w:pPr>
              <w:jc w:val="center"/>
              <w:rPr>
                <w:rFonts w:ascii="宋体" w:eastAsia="宋体" w:hAnsi="宋体"/>
              </w:rPr>
            </w:pPr>
            <w:r w:rsidRPr="002F608F">
              <w:rPr>
                <w:rFonts w:ascii="宋体" w:eastAsia="宋体" w:hAnsi="宋体"/>
              </w:rPr>
              <w:t>准确率</w:t>
            </w:r>
          </w:p>
        </w:tc>
        <w:tc>
          <w:tcPr>
            <w:tcW w:w="6750" w:type="dxa"/>
            <w:gridSpan w:val="3"/>
          </w:tcPr>
          <w:p w14:paraId="273BC87D" w14:textId="77777777" w:rsidR="0047123F" w:rsidRPr="002F608F" w:rsidRDefault="00000000" w:rsidP="00EC742C">
            <w:pPr>
              <w:jc w:val="center"/>
              <w:rPr>
                <w:rFonts w:ascii="宋体" w:eastAsia="宋体" w:hAnsi="宋体"/>
              </w:rPr>
            </w:pPr>
            <w:r w:rsidRPr="002F608F">
              <w:rPr>
                <w:rFonts w:ascii="宋体" w:eastAsia="宋体" w:hAnsi="宋体"/>
              </w:rPr>
              <w:t>0.27</w:t>
            </w:r>
          </w:p>
        </w:tc>
      </w:tr>
      <w:tr w:rsidR="0047123F" w:rsidRPr="002F608F" w14:paraId="05DDF02E"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2250" w:type="dxa"/>
          </w:tcPr>
          <w:p w14:paraId="4999C7B9" w14:textId="77777777" w:rsidR="0047123F" w:rsidRPr="002F608F" w:rsidRDefault="00000000" w:rsidP="00EC742C">
            <w:pPr>
              <w:jc w:val="center"/>
              <w:rPr>
                <w:rFonts w:ascii="宋体" w:eastAsia="宋体" w:hAnsi="宋体"/>
              </w:rPr>
            </w:pPr>
            <w:r w:rsidRPr="002F608F">
              <w:rPr>
                <w:rFonts w:ascii="宋体" w:eastAsia="宋体" w:hAnsi="宋体"/>
              </w:rPr>
              <w:t>宏平均</w:t>
            </w:r>
          </w:p>
        </w:tc>
        <w:tc>
          <w:tcPr>
            <w:tcW w:w="2250" w:type="dxa"/>
          </w:tcPr>
          <w:p w14:paraId="2B8FD19C" w14:textId="77777777" w:rsidR="0047123F" w:rsidRPr="002F608F" w:rsidRDefault="00000000" w:rsidP="00EC742C">
            <w:pPr>
              <w:jc w:val="center"/>
              <w:rPr>
                <w:rFonts w:ascii="宋体" w:eastAsia="宋体" w:hAnsi="宋体"/>
              </w:rPr>
            </w:pPr>
            <w:r w:rsidRPr="002F608F">
              <w:rPr>
                <w:rFonts w:ascii="宋体" w:eastAsia="宋体" w:hAnsi="宋体"/>
              </w:rPr>
              <w:t>0.21</w:t>
            </w:r>
          </w:p>
        </w:tc>
        <w:tc>
          <w:tcPr>
            <w:tcW w:w="2250" w:type="dxa"/>
          </w:tcPr>
          <w:p w14:paraId="47691980" w14:textId="77777777" w:rsidR="0047123F" w:rsidRPr="002F608F" w:rsidRDefault="00000000" w:rsidP="00EC742C">
            <w:pPr>
              <w:jc w:val="center"/>
              <w:rPr>
                <w:rFonts w:ascii="宋体" w:eastAsia="宋体" w:hAnsi="宋体"/>
              </w:rPr>
            </w:pPr>
            <w:r w:rsidRPr="002F608F">
              <w:rPr>
                <w:rFonts w:ascii="宋体" w:eastAsia="宋体" w:hAnsi="宋体"/>
              </w:rPr>
              <w:t>0.21</w:t>
            </w:r>
          </w:p>
        </w:tc>
        <w:tc>
          <w:tcPr>
            <w:tcW w:w="2250" w:type="dxa"/>
          </w:tcPr>
          <w:p w14:paraId="26041673" w14:textId="77777777" w:rsidR="0047123F" w:rsidRPr="002F608F" w:rsidRDefault="00000000" w:rsidP="00EC742C">
            <w:pPr>
              <w:jc w:val="center"/>
              <w:rPr>
                <w:rFonts w:ascii="宋体" w:eastAsia="宋体" w:hAnsi="宋体"/>
              </w:rPr>
            </w:pPr>
            <w:r w:rsidRPr="002F608F">
              <w:rPr>
                <w:rFonts w:ascii="宋体" w:eastAsia="宋体" w:hAnsi="宋体"/>
              </w:rPr>
              <w:t>0.20</w:t>
            </w:r>
          </w:p>
        </w:tc>
      </w:tr>
      <w:tr w:rsidR="0047123F" w:rsidRPr="002F608F" w14:paraId="10CE87AF" w14:textId="77777777" w:rsidTr="00EC742C">
        <w:trPr>
          <w:jc w:val="center"/>
        </w:trPr>
        <w:tc>
          <w:tcPr>
            <w:tcW w:w="2250" w:type="dxa"/>
          </w:tcPr>
          <w:p w14:paraId="2E53C33E" w14:textId="77777777" w:rsidR="0047123F" w:rsidRPr="002F608F" w:rsidRDefault="00000000" w:rsidP="00EC742C">
            <w:pPr>
              <w:jc w:val="center"/>
              <w:rPr>
                <w:rFonts w:ascii="宋体" w:eastAsia="宋体" w:hAnsi="宋体"/>
              </w:rPr>
            </w:pPr>
            <w:r w:rsidRPr="002F608F">
              <w:rPr>
                <w:rFonts w:ascii="宋体" w:eastAsia="宋体" w:hAnsi="宋体"/>
              </w:rPr>
              <w:t>权重平均</w:t>
            </w:r>
          </w:p>
        </w:tc>
        <w:tc>
          <w:tcPr>
            <w:tcW w:w="2250" w:type="dxa"/>
          </w:tcPr>
          <w:p w14:paraId="5E75F3A5" w14:textId="77777777" w:rsidR="0047123F" w:rsidRPr="002F608F" w:rsidRDefault="00000000" w:rsidP="00EC742C">
            <w:pPr>
              <w:jc w:val="center"/>
              <w:rPr>
                <w:rFonts w:ascii="宋体" w:eastAsia="宋体" w:hAnsi="宋体"/>
              </w:rPr>
            </w:pPr>
            <w:r w:rsidRPr="002F608F">
              <w:rPr>
                <w:rFonts w:ascii="宋体" w:eastAsia="宋体" w:hAnsi="宋体"/>
              </w:rPr>
              <w:t>0.25</w:t>
            </w:r>
          </w:p>
        </w:tc>
        <w:tc>
          <w:tcPr>
            <w:tcW w:w="2250" w:type="dxa"/>
          </w:tcPr>
          <w:p w14:paraId="6E10DDC6" w14:textId="77777777" w:rsidR="0047123F" w:rsidRPr="002F608F" w:rsidRDefault="00000000" w:rsidP="00EC742C">
            <w:pPr>
              <w:jc w:val="center"/>
              <w:rPr>
                <w:rFonts w:ascii="宋体" w:eastAsia="宋体" w:hAnsi="宋体"/>
              </w:rPr>
            </w:pPr>
            <w:r w:rsidRPr="002F608F">
              <w:rPr>
                <w:rFonts w:ascii="宋体" w:eastAsia="宋体" w:hAnsi="宋体"/>
              </w:rPr>
              <w:t>0.27</w:t>
            </w:r>
          </w:p>
        </w:tc>
        <w:tc>
          <w:tcPr>
            <w:tcW w:w="2250" w:type="dxa"/>
          </w:tcPr>
          <w:p w14:paraId="1818F728" w14:textId="77777777" w:rsidR="0047123F" w:rsidRPr="002F608F" w:rsidRDefault="00000000" w:rsidP="00EC742C">
            <w:pPr>
              <w:jc w:val="center"/>
              <w:rPr>
                <w:rFonts w:ascii="宋体" w:eastAsia="宋体" w:hAnsi="宋体"/>
              </w:rPr>
            </w:pPr>
            <w:r w:rsidRPr="002F608F">
              <w:rPr>
                <w:rFonts w:ascii="宋体" w:eastAsia="宋体" w:hAnsi="宋体"/>
              </w:rPr>
              <w:t>0.25</w:t>
            </w:r>
          </w:p>
        </w:tc>
      </w:tr>
    </w:tbl>
    <w:p w14:paraId="5E38095B" w14:textId="77777777" w:rsidR="0047123F" w:rsidRDefault="00000000">
      <w:pPr>
        <w:ind w:firstLineChars="200" w:firstLine="460"/>
        <w:rPr>
          <w:rFonts w:ascii="宋体" w:eastAsia="宋体" w:hAnsi="宋体"/>
        </w:rPr>
      </w:pPr>
      <w:r w:rsidRPr="00EC742C">
        <w:rPr>
          <w:rFonts w:ascii="宋体" w:eastAsia="宋体" w:hAnsi="宋体"/>
          <w:sz w:val="23"/>
          <w:szCs w:val="23"/>
        </w:rPr>
        <w:t>通过实验数据可以发现，传统的机器学习方法在该数据集上获得的效果并不理想，对于开心类别的分类准确率相对于其他表情而言略高一些</w:t>
      </w:r>
      <w:r w:rsidRPr="002F608F">
        <w:rPr>
          <w:rFonts w:ascii="宋体" w:eastAsia="宋体" w:hAnsi="宋体"/>
        </w:rPr>
        <w:t>。</w:t>
      </w:r>
    </w:p>
    <w:p w14:paraId="0092AF59" w14:textId="77777777" w:rsidR="00EC742C" w:rsidRPr="002F608F" w:rsidRDefault="00EC742C">
      <w:pPr>
        <w:ind w:firstLineChars="200" w:firstLine="440"/>
        <w:rPr>
          <w:rFonts w:ascii="宋体" w:eastAsia="宋体" w:hAnsi="宋体" w:hint="eastAsia"/>
        </w:rPr>
      </w:pPr>
    </w:p>
    <w:p w14:paraId="26CBDE86" w14:textId="77777777" w:rsidR="0047123F" w:rsidRPr="002F608F" w:rsidRDefault="00000000" w:rsidP="001B3526">
      <w:pPr>
        <w:pStyle w:val="1"/>
        <w:jc w:val="center"/>
        <w:rPr>
          <w:rFonts w:ascii="宋体" w:eastAsia="宋体" w:hAnsi="宋体"/>
        </w:rPr>
      </w:pPr>
      <w:bookmarkStart w:id="15" w:name="_Toc134552731"/>
      <w:r w:rsidRPr="002F608F">
        <w:rPr>
          <w:rFonts w:ascii="宋体" w:eastAsia="宋体" w:hAnsi="宋体"/>
        </w:rPr>
        <w:t xml:space="preserve">第四章 </w:t>
      </w:r>
      <w:proofErr w:type="spellStart"/>
      <w:r w:rsidRPr="002F608F">
        <w:rPr>
          <w:rFonts w:ascii="宋体" w:eastAsia="宋体" w:hAnsi="宋体"/>
        </w:rPr>
        <w:t>AlexNet</w:t>
      </w:r>
      <w:bookmarkEnd w:id="15"/>
      <w:proofErr w:type="spellEnd"/>
    </w:p>
    <w:p w14:paraId="762474D2" w14:textId="77777777" w:rsidR="0047123F" w:rsidRPr="002F608F" w:rsidRDefault="00000000" w:rsidP="001B3526">
      <w:pPr>
        <w:pStyle w:val="2"/>
        <w:rPr>
          <w:rFonts w:ascii="宋体" w:eastAsia="宋体" w:hAnsi="宋体"/>
        </w:rPr>
      </w:pPr>
      <w:bookmarkStart w:id="16" w:name="_Toc134552732"/>
      <w:r w:rsidRPr="002F608F">
        <w:rPr>
          <w:rFonts w:ascii="宋体" w:eastAsia="宋体" w:hAnsi="宋体"/>
        </w:rPr>
        <w:t xml:space="preserve">4.1 </w:t>
      </w:r>
      <w:proofErr w:type="spellStart"/>
      <w:r w:rsidRPr="002F608F">
        <w:rPr>
          <w:rFonts w:ascii="宋体" w:eastAsia="宋体" w:hAnsi="宋体"/>
        </w:rPr>
        <w:t>AlexNet</w:t>
      </w:r>
      <w:bookmarkEnd w:id="16"/>
      <w:proofErr w:type="spellEnd"/>
    </w:p>
    <w:p w14:paraId="392B8FED" w14:textId="0DEE89AA" w:rsidR="001B3526" w:rsidRPr="00EC742C" w:rsidRDefault="001B3526" w:rsidP="00EC742C">
      <w:pPr>
        <w:ind w:firstLineChars="200" w:firstLine="460"/>
        <w:rPr>
          <w:rFonts w:ascii="宋体" w:eastAsia="宋体" w:hAnsi="宋体" w:cs="微软雅黑"/>
          <w:color w:val="222222"/>
          <w:sz w:val="23"/>
          <w:szCs w:val="23"/>
          <w:shd w:val="clear" w:color="auto" w:fill="FFFFFF"/>
        </w:rPr>
      </w:pPr>
      <w:proofErr w:type="spellStart"/>
      <w:r w:rsidRPr="00EC742C">
        <w:rPr>
          <w:rFonts w:ascii="宋体" w:eastAsia="宋体" w:hAnsi="宋体"/>
          <w:sz w:val="23"/>
          <w:szCs w:val="23"/>
        </w:rPr>
        <w:t>A</w:t>
      </w:r>
      <w:r w:rsidRPr="00EC742C">
        <w:rPr>
          <w:rFonts w:ascii="宋体" w:eastAsia="宋体" w:hAnsi="宋体" w:cs="微软雅黑"/>
          <w:color w:val="222222"/>
          <w:sz w:val="23"/>
          <w:szCs w:val="23"/>
          <w:shd w:val="clear" w:color="auto" w:fill="FFFFFF"/>
        </w:rPr>
        <w:t>lexNet</w:t>
      </w:r>
      <w:proofErr w:type="spellEnd"/>
      <w:r w:rsidRPr="00EC742C">
        <w:rPr>
          <w:rFonts w:ascii="宋体" w:eastAsia="宋体" w:hAnsi="宋体" w:cs="微软雅黑"/>
          <w:color w:val="222222"/>
          <w:sz w:val="23"/>
          <w:szCs w:val="23"/>
          <w:shd w:val="clear" w:color="auto" w:fill="FFFFFF"/>
        </w:rPr>
        <w:t>由</w:t>
      </w:r>
      <w:proofErr w:type="spellStart"/>
      <w:r w:rsidRPr="00EC742C">
        <w:rPr>
          <w:rFonts w:ascii="宋体" w:eastAsia="宋体" w:hAnsi="宋体" w:cs="微软雅黑"/>
          <w:color w:val="222222"/>
          <w:sz w:val="23"/>
          <w:szCs w:val="23"/>
          <w:shd w:val="clear" w:color="auto" w:fill="FFFFFF"/>
        </w:rPr>
        <w:t>G.E.Hinton</w:t>
      </w:r>
      <w:proofErr w:type="spellEnd"/>
      <w:r w:rsidRPr="00EC742C">
        <w:rPr>
          <w:rFonts w:ascii="宋体" w:eastAsia="宋体" w:hAnsi="宋体" w:cs="微软雅黑"/>
          <w:color w:val="222222"/>
          <w:sz w:val="23"/>
          <w:szCs w:val="23"/>
          <w:shd w:val="clear" w:color="auto" w:fill="FFFFFF"/>
        </w:rPr>
        <w:t>的学生</w:t>
      </w:r>
      <w:proofErr w:type="spellStart"/>
      <w:r w:rsidRPr="00EC742C">
        <w:rPr>
          <w:rFonts w:ascii="宋体" w:eastAsia="宋体" w:hAnsi="宋体" w:cs="微软雅黑"/>
          <w:color w:val="222222"/>
          <w:sz w:val="23"/>
          <w:szCs w:val="23"/>
          <w:shd w:val="clear" w:color="auto" w:fill="FFFFFF"/>
        </w:rPr>
        <w:t>A.Krizhevsky</w:t>
      </w:r>
      <w:proofErr w:type="spellEnd"/>
      <w:r w:rsidRPr="00EC742C">
        <w:rPr>
          <w:rFonts w:ascii="宋体" w:eastAsia="宋体" w:hAnsi="宋体" w:cs="微软雅黑"/>
          <w:color w:val="222222"/>
          <w:sz w:val="23"/>
          <w:szCs w:val="23"/>
          <w:shd w:val="clear" w:color="auto" w:fill="FFFFFF"/>
        </w:rPr>
        <w:t>于2012年提出，并以显著的优势获得了当年ILSVRC比赛的冠军(Top-5错误率16.4%)，从而一举奠定了卷积神经网络在计算机视觉领域的统治地位。</w:t>
      </w:r>
    </w:p>
    <w:p w14:paraId="7ECBD17C" w14:textId="77777777" w:rsidR="00FB0F86" w:rsidRDefault="001B3526" w:rsidP="00FB0F86">
      <w:pPr>
        <w:ind w:firstLineChars="200" w:firstLine="460"/>
        <w:rPr>
          <w:rFonts w:ascii="宋体" w:eastAsia="宋体" w:hAnsi="宋体" w:cs="微软雅黑"/>
          <w:color w:val="222222"/>
          <w:sz w:val="23"/>
          <w:szCs w:val="23"/>
          <w:shd w:val="clear" w:color="auto" w:fill="FFFFFF"/>
        </w:rPr>
      </w:pPr>
      <w:proofErr w:type="spellStart"/>
      <w:r w:rsidRPr="00EC742C">
        <w:rPr>
          <w:rFonts w:ascii="宋体" w:eastAsia="宋体" w:hAnsi="宋体" w:cs="微软雅黑"/>
          <w:color w:val="222222"/>
          <w:sz w:val="23"/>
          <w:szCs w:val="23"/>
          <w:shd w:val="clear" w:color="auto" w:fill="FFFFFF"/>
        </w:rPr>
        <w:t>AlexNet</w:t>
      </w:r>
      <w:proofErr w:type="spellEnd"/>
      <w:r w:rsidRPr="00EC742C">
        <w:rPr>
          <w:rFonts w:ascii="宋体" w:eastAsia="宋体" w:hAnsi="宋体" w:cs="微软雅黑"/>
          <w:color w:val="222222"/>
          <w:sz w:val="23"/>
          <w:szCs w:val="23"/>
          <w:shd w:val="clear" w:color="auto" w:fill="FFFFFF"/>
        </w:rPr>
        <w:t xml:space="preserve"> 的网络结构可以看作是早期的 </w:t>
      </w:r>
      <w:proofErr w:type="spellStart"/>
      <w:r w:rsidRPr="00EC742C">
        <w:rPr>
          <w:rFonts w:ascii="宋体" w:eastAsia="宋体" w:hAnsi="宋体" w:cs="微软雅黑"/>
          <w:color w:val="222222"/>
          <w:sz w:val="23"/>
          <w:szCs w:val="23"/>
          <w:shd w:val="clear" w:color="auto" w:fill="FFFFFF"/>
        </w:rPr>
        <w:t>LeNet</w:t>
      </w:r>
      <w:proofErr w:type="spellEnd"/>
      <w:r w:rsidRPr="00EC742C">
        <w:rPr>
          <w:rFonts w:ascii="宋体" w:eastAsia="宋体" w:hAnsi="宋体" w:cs="微软雅黑"/>
          <w:color w:val="222222"/>
          <w:sz w:val="23"/>
          <w:szCs w:val="23"/>
          <w:shd w:val="clear" w:color="auto" w:fill="FFFFFF"/>
        </w:rPr>
        <w:t xml:space="preserve"> 网络的更深更宽的版本，其采用了 8  层的卷积神经网络结构，拥有 5 个卷积层，其中 3 个卷积层后面接入了 </w:t>
      </w:r>
      <w:proofErr w:type="spellStart"/>
      <w:r w:rsidRPr="00EC742C">
        <w:rPr>
          <w:rFonts w:ascii="宋体" w:eastAsia="宋体" w:hAnsi="宋体" w:cs="微软雅黑"/>
          <w:color w:val="222222"/>
          <w:sz w:val="23"/>
          <w:szCs w:val="23"/>
          <w:shd w:val="clear" w:color="auto" w:fill="FFFFFF"/>
        </w:rPr>
        <w:t>MaxPooling</w:t>
      </w:r>
      <w:proofErr w:type="spellEnd"/>
      <w:r w:rsidRPr="00EC742C">
        <w:rPr>
          <w:rFonts w:ascii="宋体" w:eastAsia="宋体" w:hAnsi="宋体" w:cs="微软雅黑"/>
          <w:color w:val="222222"/>
          <w:sz w:val="23"/>
          <w:szCs w:val="23"/>
          <w:shd w:val="clear" w:color="auto" w:fill="FFFFFF"/>
        </w:rPr>
        <w:t xml:space="preserve"> 层，然后接入 3 层全连接层，最后一层是代表 n 类输出的 </w:t>
      </w:r>
      <w:proofErr w:type="spellStart"/>
      <w:r w:rsidRPr="00EC742C">
        <w:rPr>
          <w:rFonts w:ascii="宋体" w:eastAsia="宋体" w:hAnsi="宋体" w:cs="微软雅黑"/>
          <w:color w:val="222222"/>
          <w:sz w:val="23"/>
          <w:szCs w:val="23"/>
          <w:shd w:val="clear" w:color="auto" w:fill="FFFFFF"/>
        </w:rPr>
        <w:t>Softmax</w:t>
      </w:r>
      <w:proofErr w:type="spellEnd"/>
      <w:r w:rsidRPr="00EC742C">
        <w:rPr>
          <w:rFonts w:ascii="宋体" w:eastAsia="宋体" w:hAnsi="宋体" w:cs="微软雅黑"/>
          <w:color w:val="222222"/>
          <w:sz w:val="23"/>
          <w:szCs w:val="23"/>
          <w:shd w:val="clear" w:color="auto" w:fill="FFFFFF"/>
        </w:rPr>
        <w:t xml:space="preserve"> 层用作分类层。</w:t>
      </w:r>
    </w:p>
    <w:p w14:paraId="240C8284" w14:textId="07631290" w:rsidR="001B3526" w:rsidRPr="00EC742C" w:rsidRDefault="001B3526" w:rsidP="00FB0F86">
      <w:pPr>
        <w:ind w:firstLineChars="200" w:firstLine="460"/>
        <w:rPr>
          <w:rFonts w:ascii="宋体" w:eastAsia="宋体" w:hAnsi="宋体" w:cs="微软雅黑" w:hint="eastAsia"/>
          <w:color w:val="222222"/>
          <w:sz w:val="23"/>
          <w:szCs w:val="23"/>
          <w:shd w:val="clear" w:color="auto" w:fill="FFFFFF"/>
        </w:rPr>
      </w:pPr>
      <w:proofErr w:type="spellStart"/>
      <w:r w:rsidRPr="00EC742C">
        <w:rPr>
          <w:rFonts w:ascii="宋体" w:eastAsia="宋体" w:hAnsi="宋体" w:cs="微软雅黑"/>
          <w:color w:val="222222"/>
          <w:sz w:val="23"/>
          <w:szCs w:val="23"/>
          <w:shd w:val="clear" w:color="auto" w:fill="FFFFFF"/>
        </w:rPr>
        <w:t>AlexNet</w:t>
      </w:r>
      <w:proofErr w:type="spellEnd"/>
      <w:r w:rsidRPr="00EC742C">
        <w:rPr>
          <w:rFonts w:ascii="宋体" w:eastAsia="宋体" w:hAnsi="宋体" w:cs="微软雅黑"/>
          <w:color w:val="222222"/>
          <w:sz w:val="23"/>
          <w:szCs w:val="23"/>
          <w:shd w:val="clear" w:color="auto" w:fill="FFFFFF"/>
        </w:rPr>
        <w:t xml:space="preserve"> 网络结构包含 65 万个神经元、 6000万个网络参数和 6.3 亿个网络连接，其首次采用了 GPU 运算加速实现了如此大规模的训练运算。 </w:t>
      </w:r>
      <w:proofErr w:type="spellStart"/>
      <w:r w:rsidRPr="00EC742C">
        <w:rPr>
          <w:rFonts w:ascii="宋体" w:eastAsia="宋体" w:hAnsi="宋体" w:cs="微软雅黑"/>
          <w:color w:val="222222"/>
          <w:sz w:val="23"/>
          <w:szCs w:val="23"/>
          <w:shd w:val="clear" w:color="auto" w:fill="FFFFFF"/>
        </w:rPr>
        <w:t>AlexNet</w:t>
      </w:r>
      <w:proofErr w:type="spellEnd"/>
      <w:r w:rsidRPr="00EC742C">
        <w:rPr>
          <w:rFonts w:ascii="宋体" w:eastAsia="宋体" w:hAnsi="宋体" w:cs="微软雅黑"/>
          <w:color w:val="222222"/>
          <w:sz w:val="23"/>
          <w:szCs w:val="23"/>
          <w:shd w:val="clear" w:color="auto" w:fill="FFFFFF"/>
        </w:rPr>
        <w:t xml:space="preserve"> 的网络结构图如图 4.1 所示。</w:t>
      </w:r>
    </w:p>
    <w:p w14:paraId="04A83C61" w14:textId="77777777" w:rsidR="00EC742C" w:rsidRDefault="00000000" w:rsidP="00EC742C">
      <w:pPr>
        <w:keepNext/>
        <w:spacing w:before="0" w:after="0" w:line="360" w:lineRule="auto"/>
        <w:jc w:val="both"/>
      </w:pPr>
      <w:r w:rsidRPr="002F608F">
        <w:rPr>
          <w:rFonts w:ascii="宋体" w:eastAsia="宋体" w:hAnsi="宋体" w:cs="source-serif-pro"/>
          <w:noProof/>
          <w:color w:val="292929"/>
          <w:spacing w:val="-1"/>
          <w:sz w:val="27"/>
          <w:shd w:val="clear" w:color="auto" w:fill="FFFFFF"/>
        </w:rPr>
        <w:lastRenderedPageBreak/>
        <w:drawing>
          <wp:inline distT="0" distB="0" distL="0" distR="0" wp14:anchorId="7B4FDF01" wp14:editId="422B16FC">
            <wp:extent cx="5760085" cy="195572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0"/>
                    <a:stretch/>
                  </pic:blipFill>
                  <pic:spPr>
                    <a:xfrm>
                      <a:off x="0" y="0"/>
                      <a:ext cx="5760085" cy="1955720"/>
                    </a:xfrm>
                    <a:prstGeom prst="rect">
                      <a:avLst/>
                    </a:prstGeom>
                  </pic:spPr>
                </pic:pic>
              </a:graphicData>
            </a:graphic>
          </wp:inline>
        </w:drawing>
      </w:r>
    </w:p>
    <w:p w14:paraId="11987EF6" w14:textId="0A205FBD" w:rsidR="0047123F" w:rsidRPr="00EC742C" w:rsidRDefault="00EC742C" w:rsidP="00EC742C">
      <w:pPr>
        <w:pStyle w:val="ab"/>
        <w:jc w:val="center"/>
        <w:rPr>
          <w:rFonts w:ascii="宋体" w:eastAsia="宋体" w:hAnsi="宋体" w:cs="source-serif-pro" w:hint="eastAsia"/>
          <w:color w:val="292929"/>
          <w:spacing w:val="-1"/>
          <w:sz w:val="27"/>
          <w:shd w:val="clear" w:color="auto" w:fill="FFFFFF"/>
        </w:rPr>
      </w:pPr>
      <w:r>
        <w:t xml:space="preserve">Figure </w:t>
      </w:r>
      <w:r>
        <w:fldChar w:fldCharType="begin"/>
      </w:r>
      <w:r>
        <w:instrText xml:space="preserve"> SEQ Figure \* ARABIC </w:instrText>
      </w:r>
      <w:r>
        <w:fldChar w:fldCharType="separate"/>
      </w:r>
      <w:r w:rsidR="00AA022C">
        <w:rPr>
          <w:noProof/>
        </w:rPr>
        <w:t>3</w:t>
      </w:r>
      <w:r>
        <w:fldChar w:fldCharType="end"/>
      </w:r>
      <w:r>
        <w:t xml:space="preserve"> </w:t>
      </w:r>
      <w:proofErr w:type="spellStart"/>
      <w:r w:rsidRPr="00BF1717">
        <w:t>AlexNet</w:t>
      </w:r>
      <w:proofErr w:type="spellEnd"/>
      <w:r w:rsidRPr="00BF1717">
        <w:t>的网络结构</w:t>
      </w:r>
    </w:p>
    <w:p w14:paraId="453567C4" w14:textId="2C76C689" w:rsidR="001B3526" w:rsidRPr="00EC742C" w:rsidRDefault="001B3526" w:rsidP="00EC742C">
      <w:pPr>
        <w:ind w:firstLineChars="200" w:firstLine="460"/>
        <w:rPr>
          <w:rFonts w:ascii="宋体" w:eastAsia="宋体" w:hAnsi="宋体" w:hint="eastAsia"/>
          <w:sz w:val="23"/>
          <w:szCs w:val="23"/>
        </w:rPr>
      </w:pPr>
      <w:r w:rsidRPr="00EC742C">
        <w:rPr>
          <w:rFonts w:ascii="宋体" w:eastAsia="宋体" w:hAnsi="宋体"/>
          <w:sz w:val="23"/>
          <w:szCs w:val="23"/>
        </w:rPr>
        <w:t xml:space="preserve">相比与早期的 </w:t>
      </w:r>
      <w:proofErr w:type="spellStart"/>
      <w:r w:rsidRPr="00EC742C">
        <w:rPr>
          <w:rFonts w:ascii="宋体" w:eastAsia="宋体" w:hAnsi="宋体"/>
          <w:sz w:val="23"/>
          <w:szCs w:val="23"/>
        </w:rPr>
        <w:t>LeNet</w:t>
      </w:r>
      <w:proofErr w:type="spellEnd"/>
      <w:r w:rsidRPr="00EC742C">
        <w:rPr>
          <w:rFonts w:ascii="宋体" w:eastAsia="宋体" w:hAnsi="宋体"/>
          <w:sz w:val="23"/>
          <w:szCs w:val="23"/>
        </w:rPr>
        <w:t xml:space="preserve"> 网络，</w:t>
      </w:r>
      <w:proofErr w:type="spellStart"/>
      <w:r w:rsidRPr="00EC742C">
        <w:rPr>
          <w:rFonts w:ascii="宋体" w:eastAsia="宋体" w:hAnsi="宋体"/>
          <w:sz w:val="23"/>
          <w:szCs w:val="23"/>
        </w:rPr>
        <w:t>AlexNet</w:t>
      </w:r>
      <w:proofErr w:type="spellEnd"/>
      <w:r w:rsidRPr="00EC742C">
        <w:rPr>
          <w:rFonts w:ascii="宋体" w:eastAsia="宋体" w:hAnsi="宋体"/>
          <w:sz w:val="23"/>
          <w:szCs w:val="23"/>
        </w:rPr>
        <w:t xml:space="preserve"> 采用了一系列新技术点如下：</w:t>
      </w:r>
    </w:p>
    <w:p w14:paraId="390B2CE2" w14:textId="02129CBC" w:rsidR="001B3526" w:rsidRPr="00EC742C" w:rsidRDefault="001B3526" w:rsidP="00EC742C">
      <w:pPr>
        <w:ind w:firstLineChars="200" w:firstLine="460"/>
        <w:rPr>
          <w:rFonts w:ascii="宋体" w:eastAsia="宋体" w:hAnsi="宋体" w:hint="eastAsia"/>
          <w:sz w:val="23"/>
          <w:szCs w:val="23"/>
        </w:rPr>
      </w:pPr>
      <w:r w:rsidRPr="00EC742C">
        <w:rPr>
          <w:rFonts w:ascii="宋体" w:eastAsia="宋体" w:hAnsi="宋体"/>
          <w:sz w:val="23"/>
          <w:szCs w:val="23"/>
        </w:rPr>
        <w:t>(1)</w:t>
      </w:r>
      <w:r w:rsidRPr="00EC742C">
        <w:rPr>
          <w:rFonts w:ascii="宋体" w:eastAsia="宋体" w:hAnsi="宋体"/>
          <w:sz w:val="23"/>
          <w:szCs w:val="23"/>
        </w:rPr>
        <w:tab/>
        <w:t xml:space="preserve">采用了 </w:t>
      </w:r>
      <w:proofErr w:type="spellStart"/>
      <w:r w:rsidRPr="00EC742C">
        <w:rPr>
          <w:rFonts w:ascii="宋体" w:eastAsia="宋体" w:hAnsi="宋体"/>
          <w:sz w:val="23"/>
          <w:szCs w:val="23"/>
        </w:rPr>
        <w:t>ReLU</w:t>
      </w:r>
      <w:proofErr w:type="spellEnd"/>
      <w:r w:rsidRPr="00EC742C">
        <w:rPr>
          <w:rFonts w:ascii="宋体" w:eastAsia="宋体" w:hAnsi="宋体"/>
          <w:sz w:val="23"/>
          <w:szCs w:val="23"/>
        </w:rPr>
        <w:t xml:space="preserve"> 激活函数替代早期的 Sigmoid 激活函数，成功解决了早期神经网络在网络层数较深时遇到的梯度弥散问题。</w:t>
      </w:r>
    </w:p>
    <w:p w14:paraId="7FED51D0" w14:textId="4649AEC6" w:rsidR="001B3526" w:rsidRPr="00EC742C" w:rsidRDefault="001B3526" w:rsidP="00EC742C">
      <w:pPr>
        <w:ind w:firstLineChars="200" w:firstLine="460"/>
        <w:rPr>
          <w:rFonts w:ascii="宋体" w:eastAsia="宋体" w:hAnsi="宋体" w:hint="eastAsia"/>
          <w:sz w:val="23"/>
          <w:szCs w:val="23"/>
        </w:rPr>
      </w:pPr>
      <w:r w:rsidRPr="00EC742C">
        <w:rPr>
          <w:rFonts w:ascii="宋体" w:eastAsia="宋体" w:hAnsi="宋体"/>
          <w:sz w:val="23"/>
          <w:szCs w:val="23"/>
        </w:rPr>
        <w:t xml:space="preserve">(2) 提出了 Dropout 方法在训练时随机忽略掉部分神经元以避免模型过拟合 </w:t>
      </w:r>
      <w:proofErr w:type="spellStart"/>
      <w:r w:rsidRPr="00EC742C">
        <w:rPr>
          <w:rFonts w:ascii="宋体" w:eastAsia="宋体" w:hAnsi="宋体"/>
          <w:sz w:val="23"/>
          <w:szCs w:val="23"/>
        </w:rPr>
        <w:t>AlexNet</w:t>
      </w:r>
      <w:proofErr w:type="spellEnd"/>
      <w:r w:rsidRPr="00EC742C">
        <w:rPr>
          <w:rFonts w:ascii="宋体" w:eastAsia="宋体" w:hAnsi="宋体"/>
          <w:sz w:val="23"/>
          <w:szCs w:val="23"/>
        </w:rPr>
        <w:t>。首次将 Dropout 算法实用化并证明其有效性，其网络结构中最后几个全连接层都使用了 Dropout 层。</w:t>
      </w:r>
    </w:p>
    <w:p w14:paraId="78ABBFA3" w14:textId="65B906ED" w:rsidR="001B3526" w:rsidRPr="00EC742C" w:rsidRDefault="001B3526" w:rsidP="00EC742C">
      <w:pPr>
        <w:ind w:firstLineChars="200" w:firstLine="460"/>
        <w:rPr>
          <w:rFonts w:ascii="宋体" w:eastAsia="宋体" w:hAnsi="宋体" w:hint="eastAsia"/>
          <w:sz w:val="23"/>
          <w:szCs w:val="23"/>
        </w:rPr>
      </w:pPr>
      <w:r w:rsidRPr="00EC742C">
        <w:rPr>
          <w:rFonts w:ascii="宋体" w:eastAsia="宋体" w:hAnsi="宋体"/>
          <w:sz w:val="23"/>
          <w:szCs w:val="23"/>
        </w:rPr>
        <w:t>(3) 采用 Max-Pooling 替代以往普遍使用的 Mean-Pooling，避免了后者带来的模糊化效果，并且提出了使步长比 pooling 核尺寸小的思路，使得池化层输出之间存在重叠和覆盖，从而提升了特征的丰富性。</w:t>
      </w:r>
    </w:p>
    <w:p w14:paraId="04AB6D29" w14:textId="5183C774" w:rsidR="001B3526" w:rsidRPr="00EC742C" w:rsidRDefault="001B3526" w:rsidP="00EC742C">
      <w:pPr>
        <w:ind w:firstLineChars="200" w:firstLine="460"/>
        <w:rPr>
          <w:rFonts w:ascii="宋体" w:eastAsia="宋体" w:hAnsi="宋体"/>
          <w:sz w:val="23"/>
          <w:szCs w:val="23"/>
        </w:rPr>
      </w:pPr>
      <w:r w:rsidRPr="00EC742C">
        <w:rPr>
          <w:rFonts w:ascii="宋体" w:eastAsia="宋体" w:hAnsi="宋体"/>
          <w:sz w:val="23"/>
          <w:szCs w:val="23"/>
        </w:rPr>
        <w:t>(4) 提出了 LRN 层(Local Response Normalization Layer)，对局部神经元的活动创建竞争机制，放大响应较大的神经元并抑制反馈小的神经元活动，从而增强网络的泛化性能。其通过前后几层对应位置的神经元对中间层做平滑约束，其计算方法为:</w:t>
      </w:r>
    </w:p>
    <w:p w14:paraId="334D0067" w14:textId="77777777" w:rsidR="001B3526" w:rsidRPr="002F608F" w:rsidRDefault="001B3526" w:rsidP="001B3526">
      <w:pPr>
        <w:spacing w:before="0" w:after="0" w:line="360" w:lineRule="auto"/>
        <w:ind w:firstLineChars="200" w:firstLine="440"/>
        <w:jc w:val="both"/>
        <w:rPr>
          <w:rFonts w:ascii="宋体" w:eastAsia="宋体" w:hAnsi="宋体"/>
          <w:highlight w:val="yellow"/>
        </w:rPr>
      </w:pPr>
      <w:commentRangeStart w:id="17"/>
      <w:r w:rsidRPr="002F608F">
        <w:rPr>
          <w:rFonts w:ascii="宋体" w:eastAsia="宋体" w:hAnsi="宋体"/>
          <w:highlight w:val="yellow"/>
        </w:rPr>
        <w:t>公式4.1</w:t>
      </w:r>
    </w:p>
    <w:p w14:paraId="59E704D4" w14:textId="5332AAA4" w:rsidR="0047123F" w:rsidRPr="002F608F" w:rsidRDefault="001B3526" w:rsidP="001B3526">
      <w:pPr>
        <w:spacing w:before="0" w:after="0" w:line="360" w:lineRule="auto"/>
        <w:ind w:firstLineChars="200" w:firstLine="440"/>
        <w:jc w:val="both"/>
        <w:rPr>
          <w:rFonts w:ascii="宋体" w:eastAsia="宋体" w:hAnsi="宋体"/>
        </w:rPr>
      </w:pPr>
      <w:r w:rsidRPr="002F608F">
        <w:rPr>
          <w:rFonts w:ascii="宋体" w:eastAsia="宋体" w:hAnsi="宋体"/>
          <w:highlight w:val="yellow"/>
        </w:rPr>
        <w:t>其中……其中a表示在(x)这个位置上，在第</w:t>
      </w:r>
      <w:proofErr w:type="spellStart"/>
      <w:r w:rsidRPr="002F608F">
        <w:rPr>
          <w:rFonts w:ascii="宋体" w:eastAsia="宋体" w:hAnsi="宋体"/>
          <w:highlight w:val="yellow"/>
        </w:rPr>
        <w:t>i</w:t>
      </w:r>
      <w:proofErr w:type="spellEnd"/>
      <w:r w:rsidRPr="002F608F">
        <w:rPr>
          <w:rFonts w:ascii="宋体" w:eastAsia="宋体" w:hAnsi="宋体"/>
          <w:highlight w:val="yellow"/>
        </w:rPr>
        <w:t>层正向传播经过激励后的输出，N为该层的feature map 总数取该 feature map 为中心前后各n/2个feature map 求均值，最后得出下一层的输入b。</w:t>
      </w:r>
      <w:proofErr w:type="spellStart"/>
      <w:r w:rsidRPr="002F608F">
        <w:rPr>
          <w:rFonts w:ascii="宋体" w:eastAsia="宋体" w:hAnsi="宋体"/>
          <w:highlight w:val="yellow"/>
        </w:rPr>
        <w:t>AlexNet</w:t>
      </w:r>
      <w:proofErr w:type="spellEnd"/>
      <w:r w:rsidRPr="002F608F">
        <w:rPr>
          <w:rFonts w:ascii="宋体" w:eastAsia="宋体" w:hAnsi="宋体"/>
          <w:highlight w:val="yellow"/>
        </w:rPr>
        <w:t xml:space="preserve"> 网络中 LRN 被接入第一个及第二个卷积层之后</w:t>
      </w:r>
      <w:commentRangeEnd w:id="17"/>
      <w:r w:rsidR="00AA022C">
        <w:rPr>
          <w:rStyle w:val="af0"/>
        </w:rPr>
        <w:commentReference w:id="17"/>
      </w:r>
    </w:p>
    <w:p w14:paraId="15DF510A" w14:textId="2A5BA723" w:rsidR="001B3526" w:rsidRPr="002F608F" w:rsidRDefault="001B3526" w:rsidP="001B3526">
      <w:pPr>
        <w:spacing w:before="0" w:after="0" w:line="360" w:lineRule="auto"/>
        <w:ind w:firstLineChars="200" w:firstLine="440"/>
        <w:jc w:val="both"/>
        <w:rPr>
          <w:rFonts w:ascii="宋体" w:eastAsia="宋体" w:hAnsi="宋体" w:hint="eastAsia"/>
        </w:rPr>
      </w:pPr>
      <w:r w:rsidRPr="002F608F">
        <w:rPr>
          <w:rFonts w:ascii="宋体" w:eastAsia="宋体" w:hAnsi="宋体"/>
        </w:rPr>
        <w:t>(</w:t>
      </w:r>
      <w:r w:rsidRPr="00EC742C">
        <w:rPr>
          <w:rFonts w:ascii="宋体" w:eastAsia="宋体" w:hAnsi="宋体"/>
          <w:sz w:val="23"/>
          <w:szCs w:val="23"/>
        </w:rPr>
        <w:t>5)</w:t>
      </w:r>
      <w:r w:rsidR="00EC742C">
        <w:rPr>
          <w:rFonts w:ascii="宋体" w:eastAsia="宋体" w:hAnsi="宋体"/>
          <w:sz w:val="23"/>
          <w:szCs w:val="23"/>
        </w:rPr>
        <w:t xml:space="preserve"> </w:t>
      </w:r>
      <w:r w:rsidRPr="00EC742C">
        <w:rPr>
          <w:rFonts w:ascii="宋体" w:eastAsia="宋体" w:hAnsi="宋体"/>
          <w:sz w:val="23"/>
          <w:szCs w:val="23"/>
        </w:rPr>
        <w:t xml:space="preserve">首次使用 CUDA 加速深度卷积神经网络的训练，利用了 GPU 的并行计算能力处理神经网络训练时的大量矩阵计算。由于当时 GPU 运算能力限制，原始的 </w:t>
      </w:r>
      <w:proofErr w:type="spellStart"/>
      <w:r w:rsidRPr="00EC742C">
        <w:rPr>
          <w:rFonts w:ascii="宋体" w:eastAsia="宋体" w:hAnsi="宋体"/>
          <w:sz w:val="23"/>
          <w:szCs w:val="23"/>
        </w:rPr>
        <w:t>AlexNet</w:t>
      </w:r>
      <w:proofErr w:type="spellEnd"/>
      <w:r w:rsidRPr="00EC742C">
        <w:rPr>
          <w:rFonts w:ascii="宋体" w:eastAsia="宋体" w:hAnsi="宋体"/>
          <w:sz w:val="23"/>
          <w:szCs w:val="23"/>
        </w:rPr>
        <w:t xml:space="preserve"> 训练时采用了两块 GPU 并行训练的方式，导致早期的 </w:t>
      </w:r>
      <w:proofErr w:type="spellStart"/>
      <w:r w:rsidRPr="00EC742C">
        <w:rPr>
          <w:rFonts w:ascii="宋体" w:eastAsia="宋体" w:hAnsi="宋体"/>
          <w:sz w:val="23"/>
          <w:szCs w:val="23"/>
        </w:rPr>
        <w:t>AlexNet</w:t>
      </w:r>
      <w:proofErr w:type="spellEnd"/>
      <w:r w:rsidRPr="00EC742C">
        <w:rPr>
          <w:rFonts w:ascii="宋体" w:eastAsia="宋体" w:hAnsi="宋体"/>
          <w:sz w:val="23"/>
          <w:szCs w:val="23"/>
        </w:rPr>
        <w:t xml:space="preserve"> 网络结构不少组件都被拆分为两个部分；目前单个 GPU的显存积可以容纳</w:t>
      </w:r>
      <w:proofErr w:type="spellStart"/>
      <w:r w:rsidRPr="00EC742C">
        <w:rPr>
          <w:rFonts w:ascii="宋体" w:eastAsia="宋体" w:hAnsi="宋体"/>
          <w:sz w:val="23"/>
          <w:szCs w:val="23"/>
        </w:rPr>
        <w:t>AlexNet</w:t>
      </w:r>
      <w:proofErr w:type="spellEnd"/>
      <w:r w:rsidRPr="00EC742C">
        <w:rPr>
          <w:rFonts w:ascii="宋体" w:eastAsia="宋体" w:hAnsi="宋体"/>
          <w:sz w:val="23"/>
          <w:szCs w:val="23"/>
        </w:rPr>
        <w:t xml:space="preserve"> 的全部网络模型参数，但多个 GPU 并行运算仍然是大规模网络训练提速的重要手段。</w:t>
      </w:r>
    </w:p>
    <w:p w14:paraId="0EB10E4A" w14:textId="77777777" w:rsidR="0047123F" w:rsidRPr="002F608F" w:rsidRDefault="00000000" w:rsidP="001B3526">
      <w:pPr>
        <w:pStyle w:val="2"/>
        <w:rPr>
          <w:rFonts w:ascii="宋体" w:eastAsia="宋体" w:hAnsi="宋体"/>
        </w:rPr>
      </w:pPr>
      <w:bookmarkStart w:id="18" w:name="_Toc134552733"/>
      <w:r w:rsidRPr="002F608F">
        <w:rPr>
          <w:rFonts w:ascii="宋体" w:eastAsia="宋体" w:hAnsi="宋体"/>
        </w:rPr>
        <w:t>4.2 网络实现</w:t>
      </w:r>
      <w:bookmarkEnd w:id="18"/>
    </w:p>
    <w:p w14:paraId="397DD51F"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在实验中，我们采用SGD优化器，学习率取0.001，动量取0.9，采用交叉熵作为分类损失函数。在批量大小取为128的情况下，训练120轮后，模型基本趋于收敛。训练中</w:t>
      </w:r>
      <w:r w:rsidRPr="00EC742C">
        <w:rPr>
          <w:rFonts w:ascii="宋体" w:eastAsia="宋体" w:hAnsi="宋体" w:cs="微软雅黑"/>
          <w:color w:val="222222"/>
          <w:sz w:val="23"/>
          <w:shd w:val="clear" w:color="auto" w:fill="FFFFFF"/>
        </w:rPr>
        <w:lastRenderedPageBreak/>
        <w:t>误差曲线，训练集准确率曲线和测试集准确率曲线如下图：</w:t>
      </w:r>
    </w:p>
    <w:p w14:paraId="0FD789B5" w14:textId="77777777" w:rsidR="00EC742C" w:rsidRDefault="00000000" w:rsidP="00EC742C">
      <w:pPr>
        <w:keepNext/>
        <w:jc w:val="center"/>
      </w:pPr>
      <w:r w:rsidRPr="002F608F">
        <w:rPr>
          <w:rFonts w:ascii="宋体" w:eastAsia="宋体" w:hAnsi="宋体"/>
          <w:noProof/>
        </w:rPr>
        <w:drawing>
          <wp:inline distT="0" distB="0" distL="0" distR="0" wp14:anchorId="0A1D9180" wp14:editId="4D24FEFD">
            <wp:extent cx="3263317" cy="2357307"/>
            <wp:effectExtent l="0" t="0" r="635" b="508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5"/>
                    <a:srcRect/>
                    <a:stretch/>
                  </pic:blipFill>
                  <pic:spPr>
                    <a:xfrm>
                      <a:off x="0" y="0"/>
                      <a:ext cx="3273779" cy="2364865"/>
                    </a:xfrm>
                    <a:prstGeom prst="rect">
                      <a:avLst/>
                    </a:prstGeom>
                  </pic:spPr>
                </pic:pic>
              </a:graphicData>
            </a:graphic>
          </wp:inline>
        </w:drawing>
      </w:r>
    </w:p>
    <w:p w14:paraId="2B65CE7F" w14:textId="589799A2" w:rsidR="0047123F" w:rsidRPr="002F608F" w:rsidRDefault="00EC742C" w:rsidP="00EC742C">
      <w:pPr>
        <w:pStyle w:val="ab"/>
        <w:jc w:val="center"/>
        <w:rPr>
          <w:rFonts w:ascii="宋体" w:eastAsia="宋体" w:hAnsi="宋体"/>
        </w:rPr>
      </w:pPr>
      <w:r>
        <w:t xml:space="preserve">Figure </w:t>
      </w:r>
      <w:r>
        <w:fldChar w:fldCharType="begin"/>
      </w:r>
      <w:r>
        <w:instrText xml:space="preserve"> SEQ Figure \* ARABIC </w:instrText>
      </w:r>
      <w:r>
        <w:fldChar w:fldCharType="separate"/>
      </w:r>
      <w:r w:rsidR="00AA022C">
        <w:rPr>
          <w:noProof/>
        </w:rPr>
        <w:t>4</w:t>
      </w:r>
      <w:r>
        <w:fldChar w:fldCharType="end"/>
      </w:r>
      <w:r>
        <w:t xml:space="preserve"> </w:t>
      </w:r>
      <w:proofErr w:type="spellStart"/>
      <w:r>
        <w:t>AlexNet</w:t>
      </w:r>
      <w:proofErr w:type="spellEnd"/>
      <w:r>
        <w:rPr>
          <w:rFonts w:hint="eastAsia"/>
        </w:rPr>
        <w:t xml:space="preserve"> </w:t>
      </w:r>
      <w:r>
        <w:rPr>
          <w:rFonts w:hint="eastAsia"/>
        </w:rPr>
        <w:t>训练曲线</w:t>
      </w:r>
    </w:p>
    <w:p w14:paraId="7BAF9581"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proofErr w:type="spellStart"/>
      <w:r w:rsidRPr="00EC742C">
        <w:rPr>
          <w:rFonts w:ascii="宋体" w:eastAsia="宋体" w:hAnsi="宋体" w:cs="微软雅黑"/>
          <w:color w:val="222222"/>
          <w:sz w:val="23"/>
          <w:shd w:val="clear" w:color="auto" w:fill="FFFFFF"/>
        </w:rPr>
        <w:t>AlexNet</w:t>
      </w:r>
      <w:proofErr w:type="spellEnd"/>
      <w:r w:rsidRPr="00EC742C">
        <w:rPr>
          <w:rFonts w:ascii="宋体" w:eastAsia="宋体" w:hAnsi="宋体" w:cs="微软雅黑"/>
          <w:color w:val="222222"/>
          <w:sz w:val="23"/>
          <w:shd w:val="clear" w:color="auto" w:fill="FFFFFF"/>
        </w:rPr>
        <w:t>在训练集上达到了71.3%的准确率，在测试集上达到了62.2%的准确率。对于各个类别而言，在测试集上的表现可见下表：</w:t>
      </w:r>
    </w:p>
    <w:tbl>
      <w:tblPr>
        <w:tblStyle w:val="DocTableBand1st"/>
        <w:tblW w:w="0" w:type="auto"/>
        <w:jc w:val="center"/>
        <w:tblLayout w:type="fixed"/>
        <w:tblLook w:val="05E0" w:firstRow="1" w:lastRow="1" w:firstColumn="1" w:lastColumn="1" w:noHBand="0" w:noVBand="1"/>
      </w:tblPr>
      <w:tblGrid>
        <w:gridCol w:w="4515"/>
        <w:gridCol w:w="4515"/>
      </w:tblGrid>
      <w:tr w:rsidR="0047123F" w:rsidRPr="002F608F" w14:paraId="764AC5F3" w14:textId="77777777" w:rsidTr="00EC742C">
        <w:trPr>
          <w:cnfStyle w:val="100000000000" w:firstRow="1" w:lastRow="0" w:firstColumn="0" w:lastColumn="0" w:oddVBand="0" w:evenVBand="0" w:oddHBand="0" w:evenHBand="0" w:firstRowFirstColumn="0" w:firstRowLastColumn="0" w:lastRowFirstColumn="0" w:lastRowLastColumn="0"/>
          <w:jc w:val="center"/>
        </w:trPr>
        <w:tc>
          <w:tcPr>
            <w:tcW w:w="4515" w:type="dxa"/>
          </w:tcPr>
          <w:p w14:paraId="1A077EFC" w14:textId="77777777" w:rsidR="0047123F" w:rsidRPr="002F608F" w:rsidRDefault="00000000" w:rsidP="00EC742C">
            <w:pPr>
              <w:jc w:val="center"/>
              <w:rPr>
                <w:rFonts w:ascii="宋体" w:eastAsia="宋体" w:hAnsi="宋体"/>
              </w:rPr>
            </w:pPr>
            <w:r w:rsidRPr="002F608F">
              <w:rPr>
                <w:rFonts w:ascii="宋体" w:eastAsia="宋体" w:hAnsi="宋体"/>
              </w:rPr>
              <w:t>表情类别（标签）</w:t>
            </w:r>
          </w:p>
        </w:tc>
        <w:tc>
          <w:tcPr>
            <w:tcW w:w="4515" w:type="dxa"/>
          </w:tcPr>
          <w:p w14:paraId="2C9F4C9C" w14:textId="77777777" w:rsidR="0047123F" w:rsidRPr="002F608F" w:rsidRDefault="00000000" w:rsidP="00EC742C">
            <w:pPr>
              <w:jc w:val="center"/>
              <w:rPr>
                <w:rFonts w:ascii="宋体" w:eastAsia="宋体" w:hAnsi="宋体"/>
              </w:rPr>
            </w:pPr>
            <w:r w:rsidRPr="002F608F">
              <w:rPr>
                <w:rFonts w:ascii="宋体" w:eastAsia="宋体" w:hAnsi="宋体"/>
              </w:rPr>
              <w:t>准确率</w:t>
            </w:r>
          </w:p>
        </w:tc>
      </w:tr>
      <w:tr w:rsidR="0047123F" w:rsidRPr="002F608F" w14:paraId="36546738" w14:textId="77777777" w:rsidTr="00EC742C">
        <w:trPr>
          <w:jc w:val="center"/>
        </w:trPr>
        <w:tc>
          <w:tcPr>
            <w:tcW w:w="4515" w:type="dxa"/>
          </w:tcPr>
          <w:p w14:paraId="2D98EDD8" w14:textId="77777777" w:rsidR="0047123F" w:rsidRPr="002F608F" w:rsidRDefault="00000000" w:rsidP="00EC742C">
            <w:pPr>
              <w:jc w:val="center"/>
              <w:rPr>
                <w:rFonts w:ascii="宋体" w:eastAsia="宋体" w:hAnsi="宋体"/>
              </w:rPr>
            </w:pPr>
            <w:r w:rsidRPr="002F608F">
              <w:rPr>
                <w:rFonts w:ascii="宋体" w:eastAsia="宋体" w:hAnsi="宋体"/>
              </w:rPr>
              <w:t>生气（0）</w:t>
            </w:r>
          </w:p>
        </w:tc>
        <w:tc>
          <w:tcPr>
            <w:tcW w:w="4515" w:type="dxa"/>
          </w:tcPr>
          <w:p w14:paraId="5EE946F7" w14:textId="77777777" w:rsidR="0047123F" w:rsidRPr="002F608F" w:rsidRDefault="00000000" w:rsidP="00EC742C">
            <w:pPr>
              <w:jc w:val="center"/>
              <w:rPr>
                <w:rFonts w:ascii="宋体" w:eastAsia="宋体" w:hAnsi="宋体"/>
              </w:rPr>
            </w:pPr>
            <w:r w:rsidRPr="002F608F">
              <w:rPr>
                <w:rFonts w:ascii="宋体" w:eastAsia="宋体" w:hAnsi="宋体"/>
              </w:rPr>
              <w:t>68%</w:t>
            </w:r>
          </w:p>
        </w:tc>
      </w:tr>
      <w:tr w:rsidR="0047123F" w:rsidRPr="002F608F" w14:paraId="23326046"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4515" w:type="dxa"/>
          </w:tcPr>
          <w:p w14:paraId="5F08A1FD" w14:textId="77777777" w:rsidR="0047123F" w:rsidRPr="002F608F" w:rsidRDefault="00000000" w:rsidP="00EC742C">
            <w:pPr>
              <w:jc w:val="center"/>
              <w:rPr>
                <w:rFonts w:ascii="宋体" w:eastAsia="宋体" w:hAnsi="宋体"/>
              </w:rPr>
            </w:pPr>
            <w:r w:rsidRPr="00EC742C">
              <w:rPr>
                <w:rFonts w:ascii="宋体" w:eastAsia="宋体" w:hAnsi="宋体"/>
              </w:rPr>
              <w:t>厌恶（1）</w:t>
            </w:r>
          </w:p>
        </w:tc>
        <w:tc>
          <w:tcPr>
            <w:tcW w:w="4515" w:type="dxa"/>
          </w:tcPr>
          <w:p w14:paraId="693B4E29" w14:textId="77777777" w:rsidR="0047123F" w:rsidRPr="002F608F" w:rsidRDefault="00000000" w:rsidP="00EC742C">
            <w:pPr>
              <w:jc w:val="center"/>
              <w:rPr>
                <w:rFonts w:ascii="宋体" w:eastAsia="宋体" w:hAnsi="宋体"/>
              </w:rPr>
            </w:pPr>
            <w:r w:rsidRPr="002F608F">
              <w:rPr>
                <w:rFonts w:ascii="宋体" w:eastAsia="宋体" w:hAnsi="宋体"/>
              </w:rPr>
              <w:t>50%</w:t>
            </w:r>
          </w:p>
        </w:tc>
      </w:tr>
      <w:tr w:rsidR="0047123F" w:rsidRPr="002F608F" w14:paraId="7B38027F" w14:textId="77777777" w:rsidTr="00EC742C">
        <w:trPr>
          <w:jc w:val="center"/>
        </w:trPr>
        <w:tc>
          <w:tcPr>
            <w:tcW w:w="4515" w:type="dxa"/>
          </w:tcPr>
          <w:p w14:paraId="5EA42E0D" w14:textId="77777777" w:rsidR="0047123F" w:rsidRPr="002F608F" w:rsidRDefault="00000000" w:rsidP="00EC742C">
            <w:pPr>
              <w:jc w:val="center"/>
              <w:rPr>
                <w:rFonts w:ascii="宋体" w:eastAsia="宋体" w:hAnsi="宋体"/>
              </w:rPr>
            </w:pPr>
            <w:r w:rsidRPr="00EC742C">
              <w:rPr>
                <w:rFonts w:ascii="宋体" w:eastAsia="宋体" w:hAnsi="宋体"/>
              </w:rPr>
              <w:t>恐惧（2）</w:t>
            </w:r>
          </w:p>
        </w:tc>
        <w:tc>
          <w:tcPr>
            <w:tcW w:w="4515" w:type="dxa"/>
          </w:tcPr>
          <w:p w14:paraId="5B8793A5" w14:textId="77777777" w:rsidR="0047123F" w:rsidRPr="002F608F" w:rsidRDefault="00000000" w:rsidP="00EC742C">
            <w:pPr>
              <w:jc w:val="center"/>
              <w:rPr>
                <w:rFonts w:ascii="宋体" w:eastAsia="宋体" w:hAnsi="宋体"/>
              </w:rPr>
            </w:pPr>
            <w:r w:rsidRPr="002F608F">
              <w:rPr>
                <w:rFonts w:ascii="宋体" w:eastAsia="宋体" w:hAnsi="宋体"/>
              </w:rPr>
              <w:t>21%</w:t>
            </w:r>
          </w:p>
        </w:tc>
      </w:tr>
      <w:tr w:rsidR="0047123F" w:rsidRPr="002F608F" w14:paraId="60C08643"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4515" w:type="dxa"/>
          </w:tcPr>
          <w:p w14:paraId="2EC4AF02" w14:textId="77777777" w:rsidR="0047123F" w:rsidRPr="002F608F" w:rsidRDefault="00000000" w:rsidP="00EC742C">
            <w:pPr>
              <w:jc w:val="center"/>
              <w:rPr>
                <w:rFonts w:ascii="宋体" w:eastAsia="宋体" w:hAnsi="宋体"/>
              </w:rPr>
            </w:pPr>
            <w:r w:rsidRPr="00EC742C">
              <w:rPr>
                <w:rFonts w:ascii="宋体" w:eastAsia="宋体" w:hAnsi="宋体"/>
              </w:rPr>
              <w:t>开心（3）</w:t>
            </w:r>
          </w:p>
        </w:tc>
        <w:tc>
          <w:tcPr>
            <w:tcW w:w="4515" w:type="dxa"/>
          </w:tcPr>
          <w:p w14:paraId="4A7AB6B8" w14:textId="77777777" w:rsidR="0047123F" w:rsidRPr="002F608F" w:rsidRDefault="00000000" w:rsidP="00EC742C">
            <w:pPr>
              <w:jc w:val="center"/>
              <w:rPr>
                <w:rFonts w:ascii="宋体" w:eastAsia="宋体" w:hAnsi="宋体"/>
              </w:rPr>
            </w:pPr>
            <w:r w:rsidRPr="002F608F">
              <w:rPr>
                <w:rFonts w:ascii="宋体" w:eastAsia="宋体" w:hAnsi="宋体"/>
              </w:rPr>
              <w:t>92%</w:t>
            </w:r>
          </w:p>
        </w:tc>
      </w:tr>
      <w:tr w:rsidR="0047123F" w:rsidRPr="002F608F" w14:paraId="65EF2D0E" w14:textId="77777777" w:rsidTr="00EC742C">
        <w:trPr>
          <w:jc w:val="center"/>
        </w:trPr>
        <w:tc>
          <w:tcPr>
            <w:tcW w:w="4515" w:type="dxa"/>
          </w:tcPr>
          <w:p w14:paraId="54EB94E0" w14:textId="77777777" w:rsidR="0047123F" w:rsidRPr="002F608F" w:rsidRDefault="00000000" w:rsidP="00EC742C">
            <w:pPr>
              <w:jc w:val="center"/>
              <w:rPr>
                <w:rFonts w:ascii="宋体" w:eastAsia="宋体" w:hAnsi="宋体"/>
              </w:rPr>
            </w:pPr>
            <w:r w:rsidRPr="00EC742C">
              <w:rPr>
                <w:rFonts w:ascii="宋体" w:eastAsia="宋体" w:hAnsi="宋体"/>
              </w:rPr>
              <w:t>伤心（4）</w:t>
            </w:r>
          </w:p>
        </w:tc>
        <w:tc>
          <w:tcPr>
            <w:tcW w:w="4515" w:type="dxa"/>
          </w:tcPr>
          <w:p w14:paraId="6CBB3BBA" w14:textId="77777777" w:rsidR="0047123F" w:rsidRPr="002F608F" w:rsidRDefault="00000000" w:rsidP="00EC742C">
            <w:pPr>
              <w:jc w:val="center"/>
              <w:rPr>
                <w:rFonts w:ascii="宋体" w:eastAsia="宋体" w:hAnsi="宋体"/>
              </w:rPr>
            </w:pPr>
            <w:r w:rsidRPr="002F608F">
              <w:rPr>
                <w:rFonts w:ascii="宋体" w:eastAsia="宋体" w:hAnsi="宋体"/>
              </w:rPr>
              <w:t>30%</w:t>
            </w:r>
          </w:p>
        </w:tc>
      </w:tr>
      <w:tr w:rsidR="0047123F" w:rsidRPr="002F608F" w14:paraId="20B7E41E" w14:textId="77777777" w:rsidTr="00EC742C">
        <w:trPr>
          <w:cnfStyle w:val="000000010000" w:firstRow="0" w:lastRow="0" w:firstColumn="0" w:lastColumn="0" w:oddVBand="0" w:evenVBand="0" w:oddHBand="0" w:evenHBand="1" w:firstRowFirstColumn="0" w:firstRowLastColumn="0" w:lastRowFirstColumn="0" w:lastRowLastColumn="0"/>
          <w:jc w:val="center"/>
        </w:trPr>
        <w:tc>
          <w:tcPr>
            <w:tcW w:w="4515" w:type="dxa"/>
          </w:tcPr>
          <w:p w14:paraId="23A04DE0" w14:textId="77777777" w:rsidR="0047123F" w:rsidRPr="002F608F" w:rsidRDefault="00000000" w:rsidP="00EC742C">
            <w:pPr>
              <w:jc w:val="center"/>
              <w:rPr>
                <w:rFonts w:ascii="宋体" w:eastAsia="宋体" w:hAnsi="宋体"/>
              </w:rPr>
            </w:pPr>
            <w:r w:rsidRPr="00EC742C">
              <w:rPr>
                <w:rFonts w:ascii="宋体" w:eastAsia="宋体" w:hAnsi="宋体"/>
              </w:rPr>
              <w:t>惊讶（5）</w:t>
            </w:r>
          </w:p>
        </w:tc>
        <w:tc>
          <w:tcPr>
            <w:tcW w:w="4515" w:type="dxa"/>
          </w:tcPr>
          <w:p w14:paraId="57D85168" w14:textId="77777777" w:rsidR="0047123F" w:rsidRPr="002F608F" w:rsidRDefault="00000000" w:rsidP="00EC742C">
            <w:pPr>
              <w:jc w:val="center"/>
              <w:rPr>
                <w:rFonts w:ascii="宋体" w:eastAsia="宋体" w:hAnsi="宋体"/>
              </w:rPr>
            </w:pPr>
            <w:r w:rsidRPr="002F608F">
              <w:rPr>
                <w:rFonts w:ascii="宋体" w:eastAsia="宋体" w:hAnsi="宋体"/>
              </w:rPr>
              <w:t>60%</w:t>
            </w:r>
          </w:p>
        </w:tc>
      </w:tr>
      <w:tr w:rsidR="0047123F" w:rsidRPr="002F608F" w14:paraId="32FD16FC" w14:textId="77777777" w:rsidTr="00EC742C">
        <w:trPr>
          <w:jc w:val="center"/>
        </w:trPr>
        <w:tc>
          <w:tcPr>
            <w:tcW w:w="4515" w:type="dxa"/>
          </w:tcPr>
          <w:p w14:paraId="49B70480" w14:textId="77777777" w:rsidR="0047123F" w:rsidRPr="002F608F" w:rsidRDefault="00000000" w:rsidP="00EC742C">
            <w:pPr>
              <w:jc w:val="center"/>
              <w:rPr>
                <w:rFonts w:ascii="宋体" w:eastAsia="宋体" w:hAnsi="宋体"/>
              </w:rPr>
            </w:pPr>
            <w:r w:rsidRPr="00EC742C">
              <w:rPr>
                <w:rFonts w:ascii="宋体" w:eastAsia="宋体" w:hAnsi="宋体"/>
              </w:rPr>
              <w:t>中性（6）</w:t>
            </w:r>
          </w:p>
        </w:tc>
        <w:tc>
          <w:tcPr>
            <w:tcW w:w="4515" w:type="dxa"/>
          </w:tcPr>
          <w:p w14:paraId="0D3485C9" w14:textId="77777777" w:rsidR="0047123F" w:rsidRPr="002F608F" w:rsidRDefault="00000000" w:rsidP="00EC742C">
            <w:pPr>
              <w:jc w:val="center"/>
              <w:rPr>
                <w:rFonts w:ascii="宋体" w:eastAsia="宋体" w:hAnsi="宋体"/>
              </w:rPr>
            </w:pPr>
            <w:r w:rsidRPr="002F608F">
              <w:rPr>
                <w:rFonts w:ascii="宋体" w:eastAsia="宋体" w:hAnsi="宋体"/>
              </w:rPr>
              <w:t>72%</w:t>
            </w:r>
          </w:p>
        </w:tc>
      </w:tr>
    </w:tbl>
    <w:p w14:paraId="32678668" w14:textId="77777777" w:rsidR="0047123F" w:rsidRPr="00EC742C" w:rsidRDefault="00000000"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值得注意的是，分类器对于开心的检测能力比较出众，达到了92%，对于小样本的厌恶检测能力也还不错，但对于恐惧和伤心的检测能力略显欠缺。总体而言，相对于传统方法，</w:t>
      </w:r>
      <w:proofErr w:type="spellStart"/>
      <w:r w:rsidRPr="00EC742C">
        <w:rPr>
          <w:rFonts w:ascii="宋体" w:eastAsia="宋体" w:hAnsi="宋体" w:cs="微软雅黑"/>
          <w:color w:val="222222"/>
          <w:sz w:val="23"/>
          <w:shd w:val="clear" w:color="auto" w:fill="FFFFFF"/>
        </w:rPr>
        <w:t>AlexNet</w:t>
      </w:r>
      <w:proofErr w:type="spellEnd"/>
      <w:r w:rsidRPr="00EC742C">
        <w:rPr>
          <w:rFonts w:ascii="宋体" w:eastAsia="宋体" w:hAnsi="宋体" w:cs="微软雅黑"/>
          <w:color w:val="222222"/>
          <w:sz w:val="23"/>
          <w:shd w:val="clear" w:color="auto" w:fill="FFFFFF"/>
        </w:rPr>
        <w:t>在性能上取得了很大的突破。</w:t>
      </w:r>
    </w:p>
    <w:p w14:paraId="489C1AD9" w14:textId="77777777" w:rsidR="0047123F" w:rsidRPr="002F608F" w:rsidRDefault="00000000" w:rsidP="001B3526">
      <w:pPr>
        <w:pStyle w:val="1"/>
        <w:jc w:val="center"/>
        <w:rPr>
          <w:rFonts w:ascii="宋体" w:eastAsia="宋体" w:hAnsi="宋体"/>
        </w:rPr>
      </w:pPr>
      <w:bookmarkStart w:id="19" w:name="_Toc134552734"/>
      <w:r w:rsidRPr="002F608F">
        <w:rPr>
          <w:rFonts w:ascii="宋体" w:eastAsia="宋体" w:hAnsi="宋体"/>
        </w:rPr>
        <w:t>第五章 VGG</w:t>
      </w:r>
      <w:bookmarkEnd w:id="19"/>
    </w:p>
    <w:p w14:paraId="27BED338" w14:textId="77777777" w:rsidR="0047123F" w:rsidRPr="002F608F" w:rsidRDefault="00000000" w:rsidP="001B3526">
      <w:pPr>
        <w:pStyle w:val="2"/>
        <w:rPr>
          <w:rFonts w:ascii="宋体" w:eastAsia="宋体" w:hAnsi="宋体"/>
        </w:rPr>
      </w:pPr>
      <w:bookmarkStart w:id="20" w:name="_Toc134552735"/>
      <w:r w:rsidRPr="002F608F">
        <w:rPr>
          <w:rFonts w:ascii="宋体" w:eastAsia="宋体" w:hAnsi="宋体"/>
        </w:rPr>
        <w:t>5.1 VGG</w:t>
      </w:r>
      <w:bookmarkEnd w:id="20"/>
    </w:p>
    <w:p w14:paraId="051153A9" w14:textId="4B682D81" w:rsidR="001B3526" w:rsidRPr="00EC742C" w:rsidRDefault="001B3526" w:rsidP="00EC742C">
      <w:pPr>
        <w:ind w:firstLineChars="200" w:firstLine="460"/>
        <w:rPr>
          <w:rFonts w:ascii="宋体" w:eastAsia="宋体" w:hAnsi="宋体" w:cs="微软雅黑"/>
          <w:color w:val="222222"/>
          <w:sz w:val="23"/>
          <w:shd w:val="clear" w:color="auto" w:fill="FFFFFF"/>
        </w:rPr>
      </w:pPr>
      <w:r w:rsidRPr="00EC742C">
        <w:rPr>
          <w:rFonts w:ascii="宋体" w:eastAsia="宋体" w:hAnsi="宋体" w:cs="微软雅黑"/>
          <w:color w:val="222222"/>
          <w:sz w:val="23"/>
          <w:shd w:val="clear" w:color="auto" w:fill="FFFFFF"/>
        </w:rPr>
        <w:t>VGG</w:t>
      </w:r>
      <w:r w:rsidRPr="00EC742C">
        <w:rPr>
          <w:rFonts w:ascii="宋体" w:eastAsia="宋体" w:hAnsi="宋体" w:cs="微软雅黑" w:hint="eastAsia"/>
          <w:color w:val="222222"/>
          <w:sz w:val="23"/>
          <w:shd w:val="clear" w:color="auto" w:fill="FFFFFF"/>
        </w:rPr>
        <w:t>于</w:t>
      </w:r>
      <w:r w:rsidRPr="00EC742C">
        <w:rPr>
          <w:rFonts w:ascii="宋体" w:eastAsia="宋体" w:hAnsi="宋体" w:cs="微软雅黑"/>
          <w:color w:val="222222"/>
          <w:sz w:val="23"/>
          <w:shd w:val="clear" w:color="auto" w:fill="FFFFFF"/>
        </w:rPr>
        <w:t>2014</w:t>
      </w:r>
      <w:r w:rsidRPr="00EC742C">
        <w:rPr>
          <w:rFonts w:ascii="宋体" w:eastAsia="宋体" w:hAnsi="宋体" w:cs="微软雅黑" w:hint="eastAsia"/>
          <w:color w:val="222222"/>
          <w:sz w:val="23"/>
          <w:shd w:val="clear" w:color="auto" w:fill="FFFFFF"/>
        </w:rPr>
        <w:t>年由英国牛津大学</w:t>
      </w:r>
      <w:r w:rsidRPr="00EC742C">
        <w:rPr>
          <w:rFonts w:ascii="宋体" w:eastAsia="宋体" w:hAnsi="宋体" w:cs="微软雅黑"/>
          <w:color w:val="222222"/>
          <w:sz w:val="23"/>
          <w:shd w:val="clear" w:color="auto" w:fill="FFFFFF"/>
        </w:rPr>
        <w:t xml:space="preserve"> Visual Geometry Group </w:t>
      </w:r>
      <w:r w:rsidRPr="00EC742C">
        <w:rPr>
          <w:rFonts w:ascii="宋体" w:eastAsia="宋体" w:hAnsi="宋体" w:cs="微软雅黑" w:hint="eastAsia"/>
          <w:color w:val="222222"/>
          <w:sz w:val="23"/>
          <w:shd w:val="clear" w:color="auto" w:fill="FFFFFF"/>
        </w:rPr>
        <w:t>组提出，主要工作是证明了增加网络的深度能够在一定程度上影响网络最终的性能。</w:t>
      </w:r>
      <w:r w:rsidRPr="00EC742C">
        <w:rPr>
          <w:rFonts w:ascii="宋体" w:eastAsia="宋体" w:hAnsi="宋体" w:cs="微软雅黑"/>
          <w:color w:val="222222"/>
          <w:sz w:val="23"/>
          <w:shd w:val="clear" w:color="auto" w:fill="FFFFFF"/>
        </w:rPr>
        <w:t>VGG</w:t>
      </w:r>
      <w:r w:rsidRPr="00EC742C">
        <w:rPr>
          <w:rFonts w:ascii="宋体" w:eastAsia="宋体" w:hAnsi="宋体" w:cs="微软雅黑" w:hint="eastAsia"/>
          <w:color w:val="222222"/>
          <w:sz w:val="23"/>
          <w:shd w:val="clear" w:color="auto" w:fill="FFFFFF"/>
        </w:rPr>
        <w:t>有两种结构，分别是</w:t>
      </w:r>
      <w:r w:rsidRPr="00EC742C">
        <w:rPr>
          <w:rFonts w:ascii="宋体" w:eastAsia="宋体" w:hAnsi="宋体" w:cs="微软雅黑"/>
          <w:color w:val="222222"/>
          <w:sz w:val="23"/>
          <w:shd w:val="clear" w:color="auto" w:fill="FFFFFF"/>
        </w:rPr>
        <w:t>VGG16</w:t>
      </w:r>
      <w:r w:rsidRPr="00EC742C">
        <w:rPr>
          <w:rFonts w:ascii="宋体" w:eastAsia="宋体" w:hAnsi="宋体" w:cs="微软雅黑" w:hint="eastAsia"/>
          <w:color w:val="222222"/>
          <w:sz w:val="23"/>
          <w:shd w:val="clear" w:color="auto" w:fill="FFFFFF"/>
        </w:rPr>
        <w:t>和</w:t>
      </w:r>
      <w:r w:rsidRPr="00EC742C">
        <w:rPr>
          <w:rFonts w:ascii="宋体" w:eastAsia="宋体" w:hAnsi="宋体" w:cs="微软雅黑"/>
          <w:color w:val="222222"/>
          <w:sz w:val="23"/>
          <w:shd w:val="clear" w:color="auto" w:fill="FFFFFF"/>
        </w:rPr>
        <w:t>VGG19</w:t>
      </w:r>
      <w:r w:rsidRPr="00EC742C">
        <w:rPr>
          <w:rFonts w:ascii="宋体" w:eastAsia="宋体" w:hAnsi="宋体" w:cs="微软雅黑" w:hint="eastAsia"/>
          <w:color w:val="222222"/>
          <w:sz w:val="23"/>
          <w:shd w:val="clear" w:color="auto" w:fill="FFFFFF"/>
        </w:rPr>
        <w:t>，两者除了网络深度不一样，其本质并没有什么区别。相对于</w:t>
      </w:r>
      <w:r w:rsidRPr="00EC742C">
        <w:rPr>
          <w:rFonts w:ascii="宋体" w:eastAsia="宋体" w:hAnsi="宋体" w:cs="微软雅黑"/>
          <w:color w:val="222222"/>
          <w:sz w:val="23"/>
          <w:shd w:val="clear" w:color="auto" w:fill="FFFFFF"/>
        </w:rPr>
        <w:t>2012</w:t>
      </w:r>
      <w:r w:rsidRPr="00EC742C">
        <w:rPr>
          <w:rFonts w:ascii="宋体" w:eastAsia="宋体" w:hAnsi="宋体" w:cs="微软雅黑" w:hint="eastAsia"/>
          <w:color w:val="222222"/>
          <w:sz w:val="23"/>
          <w:shd w:val="clear" w:color="auto" w:fill="FFFFFF"/>
        </w:rPr>
        <w:t>年</w:t>
      </w:r>
      <w:proofErr w:type="spellStart"/>
      <w:r w:rsidRPr="00EC742C">
        <w:rPr>
          <w:rFonts w:ascii="宋体" w:eastAsia="宋体" w:hAnsi="宋体" w:cs="微软雅黑"/>
          <w:color w:val="222222"/>
          <w:sz w:val="23"/>
          <w:shd w:val="clear" w:color="auto" w:fill="FFFFFF"/>
        </w:rPr>
        <w:t>AlexNet</w:t>
      </w:r>
      <w:proofErr w:type="spellEnd"/>
      <w:r w:rsidRPr="00EC742C">
        <w:rPr>
          <w:rFonts w:ascii="宋体" w:eastAsia="宋体" w:hAnsi="宋体" w:cs="微软雅黑" w:hint="eastAsia"/>
          <w:color w:val="222222"/>
          <w:sz w:val="23"/>
          <w:shd w:val="clear" w:color="auto" w:fill="FFFFFF"/>
        </w:rPr>
        <w:t>，</w:t>
      </w:r>
      <w:r w:rsidRPr="00EC742C">
        <w:rPr>
          <w:rFonts w:ascii="宋体" w:eastAsia="宋体" w:hAnsi="宋体" w:cs="微软雅黑"/>
          <w:color w:val="222222"/>
          <w:sz w:val="23"/>
          <w:shd w:val="clear" w:color="auto" w:fill="FFFFFF"/>
        </w:rPr>
        <w:t>VGG</w:t>
      </w:r>
      <w:r w:rsidRPr="00EC742C">
        <w:rPr>
          <w:rFonts w:ascii="宋体" w:eastAsia="宋体" w:hAnsi="宋体" w:cs="微软雅黑" w:hint="eastAsia"/>
          <w:color w:val="222222"/>
          <w:sz w:val="23"/>
          <w:shd w:val="clear" w:color="auto" w:fill="FFFFFF"/>
        </w:rPr>
        <w:t>的一个</w:t>
      </w:r>
      <w:r w:rsidR="00EC742C">
        <w:rPr>
          <w:rFonts w:ascii="宋体" w:eastAsia="宋体" w:hAnsi="宋体" w:cs="微软雅黑" w:hint="eastAsia"/>
          <w:color w:val="222222"/>
          <w:sz w:val="23"/>
          <w:shd w:val="clear" w:color="auto" w:fill="FFFFFF"/>
        </w:rPr>
        <w:t>改</w:t>
      </w:r>
      <w:r w:rsidRPr="00EC742C">
        <w:rPr>
          <w:rFonts w:ascii="宋体" w:eastAsia="宋体" w:hAnsi="宋体" w:cs="微软雅黑" w:hint="eastAsia"/>
          <w:color w:val="222222"/>
          <w:sz w:val="23"/>
          <w:shd w:val="clear" w:color="auto" w:fill="FFFFFF"/>
        </w:rPr>
        <w:t>进是采用连续的</w:t>
      </w:r>
      <w:r w:rsidRPr="00EC742C">
        <w:rPr>
          <w:rFonts w:ascii="宋体" w:eastAsia="宋体" w:hAnsi="宋体" w:cs="微软雅黑"/>
          <w:color w:val="222222"/>
          <w:sz w:val="23"/>
          <w:shd w:val="clear" w:color="auto" w:fill="FFFFFF"/>
        </w:rPr>
        <w:t>3x3</w:t>
      </w:r>
      <w:r w:rsidRPr="00EC742C">
        <w:rPr>
          <w:rFonts w:ascii="宋体" w:eastAsia="宋体" w:hAnsi="宋体" w:cs="微软雅黑" w:hint="eastAsia"/>
          <w:color w:val="222222"/>
          <w:sz w:val="23"/>
          <w:shd w:val="clear" w:color="auto" w:fill="FFFFFF"/>
        </w:rPr>
        <w:t>小卷积核来代替</w:t>
      </w:r>
      <w:proofErr w:type="spellStart"/>
      <w:r w:rsidRPr="00EC742C">
        <w:rPr>
          <w:rFonts w:ascii="宋体" w:eastAsia="宋体" w:hAnsi="宋体" w:cs="微软雅黑"/>
          <w:color w:val="222222"/>
          <w:sz w:val="23"/>
          <w:shd w:val="clear" w:color="auto" w:fill="FFFFFF"/>
        </w:rPr>
        <w:t>AlexNet</w:t>
      </w:r>
      <w:proofErr w:type="spellEnd"/>
      <w:r w:rsidRPr="00EC742C">
        <w:rPr>
          <w:rFonts w:ascii="宋体" w:eastAsia="宋体" w:hAnsi="宋体" w:cs="微软雅黑" w:hint="eastAsia"/>
          <w:color w:val="222222"/>
          <w:sz w:val="23"/>
          <w:shd w:val="clear" w:color="auto" w:fill="FFFFFF"/>
        </w:rPr>
        <w:t>中较大的卷积核（</w:t>
      </w:r>
      <w:proofErr w:type="spellStart"/>
      <w:r w:rsidRPr="00EC742C">
        <w:rPr>
          <w:rFonts w:ascii="宋体" w:eastAsia="宋体" w:hAnsi="宋体" w:cs="微软雅黑"/>
          <w:color w:val="222222"/>
          <w:sz w:val="23"/>
          <w:shd w:val="clear" w:color="auto" w:fill="FFFFFF"/>
        </w:rPr>
        <w:t>AlexNet</w:t>
      </w:r>
      <w:proofErr w:type="spellEnd"/>
      <w:r w:rsidRPr="00EC742C">
        <w:rPr>
          <w:rFonts w:ascii="宋体" w:eastAsia="宋体" w:hAnsi="宋体" w:cs="微软雅黑"/>
          <w:color w:val="222222"/>
          <w:sz w:val="23"/>
          <w:shd w:val="clear" w:color="auto" w:fill="FFFFFF"/>
        </w:rPr>
        <w:t xml:space="preserve"> </w:t>
      </w:r>
      <w:r w:rsidRPr="00EC742C">
        <w:rPr>
          <w:rFonts w:ascii="宋体" w:eastAsia="宋体" w:hAnsi="宋体" w:cs="微软雅黑" w:hint="eastAsia"/>
          <w:color w:val="222222"/>
          <w:sz w:val="23"/>
          <w:shd w:val="clear" w:color="auto" w:fill="FFFFFF"/>
        </w:rPr>
        <w:t>采</w:t>
      </w:r>
      <w:r w:rsidRPr="00EC742C">
        <w:rPr>
          <w:rFonts w:ascii="宋体" w:eastAsia="宋体" w:hAnsi="宋体" w:cs="微软雅黑" w:hint="eastAsia"/>
          <w:color w:val="222222"/>
          <w:sz w:val="23"/>
          <w:shd w:val="clear" w:color="auto" w:fill="FFFFFF"/>
        </w:rPr>
        <w:lastRenderedPageBreak/>
        <w:t>用了</w:t>
      </w:r>
      <w:r w:rsidRPr="00EC742C">
        <w:rPr>
          <w:rFonts w:ascii="宋体" w:eastAsia="宋体" w:hAnsi="宋体" w:cs="微软雅黑"/>
          <w:color w:val="222222"/>
          <w:sz w:val="23"/>
          <w:shd w:val="clear" w:color="auto" w:fill="FFFFFF"/>
        </w:rPr>
        <w:t>11x11</w:t>
      </w:r>
      <w:r w:rsidRPr="00EC742C">
        <w:rPr>
          <w:rFonts w:ascii="宋体" w:eastAsia="宋体" w:hAnsi="宋体" w:cs="微软雅黑" w:hint="eastAsia"/>
          <w:color w:val="222222"/>
          <w:sz w:val="23"/>
          <w:shd w:val="clear" w:color="auto" w:fill="FFFFFF"/>
        </w:rPr>
        <w:t>，</w:t>
      </w:r>
      <w:r w:rsidRPr="00EC742C">
        <w:rPr>
          <w:rFonts w:ascii="宋体" w:eastAsia="宋体" w:hAnsi="宋体" w:cs="微软雅黑"/>
          <w:color w:val="222222"/>
          <w:sz w:val="23"/>
          <w:shd w:val="clear" w:color="auto" w:fill="FFFFFF"/>
        </w:rPr>
        <w:t>7x7</w:t>
      </w:r>
      <w:r w:rsidRPr="00EC742C">
        <w:rPr>
          <w:rFonts w:ascii="宋体" w:eastAsia="宋体" w:hAnsi="宋体" w:cs="微软雅黑" w:hint="eastAsia"/>
          <w:color w:val="222222"/>
          <w:sz w:val="23"/>
          <w:shd w:val="clear" w:color="auto" w:fill="FFFFFF"/>
        </w:rPr>
        <w:t>与</w:t>
      </w:r>
      <w:r w:rsidRPr="00EC742C">
        <w:rPr>
          <w:rFonts w:ascii="宋体" w:eastAsia="宋体" w:hAnsi="宋体" w:cs="微软雅黑"/>
          <w:color w:val="222222"/>
          <w:sz w:val="23"/>
          <w:shd w:val="clear" w:color="auto" w:fill="FFFFFF"/>
        </w:rPr>
        <w:t>5x5</w:t>
      </w:r>
      <w:r w:rsidRPr="00EC742C">
        <w:rPr>
          <w:rFonts w:ascii="宋体" w:eastAsia="宋体" w:hAnsi="宋体" w:cs="微软雅黑" w:hint="eastAsia"/>
          <w:color w:val="222222"/>
          <w:sz w:val="23"/>
          <w:shd w:val="clear" w:color="auto" w:fill="FFFFFF"/>
        </w:rPr>
        <w:t>大小的卷积核）。两个</w:t>
      </w:r>
      <w:r w:rsidRPr="00EC742C">
        <w:rPr>
          <w:rFonts w:ascii="宋体" w:eastAsia="宋体" w:hAnsi="宋体" w:cs="微软雅黑"/>
          <w:color w:val="222222"/>
          <w:sz w:val="23"/>
          <w:shd w:val="clear" w:color="auto" w:fill="FFFFFF"/>
        </w:rPr>
        <w:t>3x3</w:t>
      </w:r>
      <w:r w:rsidRPr="00EC742C">
        <w:rPr>
          <w:rFonts w:ascii="宋体" w:eastAsia="宋体" w:hAnsi="宋体" w:cs="微软雅黑" w:hint="eastAsia"/>
          <w:color w:val="222222"/>
          <w:sz w:val="23"/>
          <w:shd w:val="clear" w:color="auto" w:fill="FFFFFF"/>
        </w:rPr>
        <w:t>步长为</w:t>
      </w:r>
      <w:r w:rsidRPr="00EC742C">
        <w:rPr>
          <w:rFonts w:ascii="宋体" w:eastAsia="宋体" w:hAnsi="宋体" w:cs="微软雅黑"/>
          <w:color w:val="222222"/>
          <w:sz w:val="23"/>
          <w:shd w:val="clear" w:color="auto" w:fill="FFFFFF"/>
        </w:rPr>
        <w:t>1</w:t>
      </w:r>
      <w:r w:rsidRPr="00EC742C">
        <w:rPr>
          <w:rFonts w:ascii="宋体" w:eastAsia="宋体" w:hAnsi="宋体" w:cs="微软雅黑" w:hint="eastAsia"/>
          <w:color w:val="222222"/>
          <w:sz w:val="23"/>
          <w:shd w:val="clear" w:color="auto" w:fill="FFFFFF"/>
        </w:rPr>
        <w:t>的卷积核的叠加，其感受野相当与一个</w:t>
      </w:r>
      <w:r w:rsidRPr="00EC742C">
        <w:rPr>
          <w:rFonts w:ascii="宋体" w:eastAsia="宋体" w:hAnsi="宋体" w:cs="微软雅黑"/>
          <w:color w:val="222222"/>
          <w:sz w:val="23"/>
          <w:shd w:val="clear" w:color="auto" w:fill="FFFFFF"/>
        </w:rPr>
        <w:t>5x5</w:t>
      </w:r>
      <w:r w:rsidRPr="00EC742C">
        <w:rPr>
          <w:rFonts w:ascii="宋体" w:eastAsia="宋体" w:hAnsi="宋体" w:cs="微软雅黑" w:hint="eastAsia"/>
          <w:color w:val="222222"/>
          <w:sz w:val="23"/>
          <w:shd w:val="clear" w:color="auto" w:fill="FFFFFF"/>
        </w:rPr>
        <w:t>的卷积核。但是采用堆积的小卷积核是由于大卷积核的，因为层数的增加，增加了网络的非线性，从而能让网络来学习更复杂的模型，并且小卷积核的参数更少。</w:t>
      </w:r>
    </w:p>
    <w:p w14:paraId="31DFAE1D" w14:textId="4C141D6F" w:rsidR="001B3526" w:rsidRPr="00EC742C" w:rsidRDefault="001B3526" w:rsidP="00EC742C">
      <w:pPr>
        <w:ind w:firstLineChars="200" w:firstLine="460"/>
        <w:rPr>
          <w:rFonts w:ascii="宋体" w:eastAsia="宋体" w:hAnsi="宋体" w:cs="微软雅黑" w:hint="eastAsia"/>
          <w:color w:val="222222"/>
          <w:sz w:val="23"/>
          <w:shd w:val="clear" w:color="auto" w:fill="FFFFFF"/>
        </w:rPr>
      </w:pPr>
      <w:r w:rsidRPr="00EC742C">
        <w:rPr>
          <w:rFonts w:ascii="宋体" w:eastAsia="宋体" w:hAnsi="宋体" w:cs="微软雅黑"/>
          <w:color w:val="222222"/>
          <w:sz w:val="23"/>
          <w:shd w:val="clear" w:color="auto" w:fill="FFFFFF"/>
        </w:rPr>
        <w:t>VGG</w:t>
      </w:r>
      <w:r w:rsidRPr="00EC742C">
        <w:rPr>
          <w:rFonts w:ascii="宋体" w:eastAsia="宋体" w:hAnsi="宋体" w:cs="微软雅黑" w:hint="eastAsia"/>
          <w:color w:val="222222"/>
          <w:sz w:val="23"/>
          <w:shd w:val="clear" w:color="auto" w:fill="FFFFFF"/>
        </w:rPr>
        <w:t>的输入是</w:t>
      </w:r>
      <w:r w:rsidRPr="00EC742C">
        <w:rPr>
          <w:rFonts w:ascii="宋体" w:eastAsia="宋体" w:hAnsi="宋体" w:cs="微软雅黑"/>
          <w:color w:val="222222"/>
          <w:sz w:val="23"/>
          <w:shd w:val="clear" w:color="auto" w:fill="FFFFFF"/>
        </w:rPr>
        <w:t>224x224</w:t>
      </w:r>
      <w:r w:rsidRPr="00EC742C">
        <w:rPr>
          <w:rFonts w:ascii="宋体" w:eastAsia="宋体" w:hAnsi="宋体" w:cs="微软雅黑" w:hint="eastAsia"/>
          <w:color w:val="222222"/>
          <w:sz w:val="23"/>
          <w:shd w:val="clear" w:color="auto" w:fill="FFFFFF"/>
        </w:rPr>
        <w:t>大小的</w:t>
      </w:r>
      <w:r w:rsidRPr="00EC742C">
        <w:rPr>
          <w:rFonts w:ascii="宋体" w:eastAsia="宋体" w:hAnsi="宋体" w:cs="微软雅黑"/>
          <w:color w:val="222222"/>
          <w:sz w:val="23"/>
          <w:shd w:val="clear" w:color="auto" w:fill="FFFFFF"/>
        </w:rPr>
        <w:t>RGB</w:t>
      </w:r>
      <w:r w:rsidRPr="00EC742C">
        <w:rPr>
          <w:rFonts w:ascii="宋体" w:eastAsia="宋体" w:hAnsi="宋体" w:cs="微软雅黑" w:hint="eastAsia"/>
          <w:color w:val="222222"/>
          <w:sz w:val="23"/>
          <w:shd w:val="clear" w:color="auto" w:fill="FFFFFF"/>
        </w:rPr>
        <w:t>图像，在输入网络之前，作者先在训练集图像上对所有的图像计算</w:t>
      </w:r>
      <w:r w:rsidRPr="00EC742C">
        <w:rPr>
          <w:rFonts w:ascii="宋体" w:eastAsia="宋体" w:hAnsi="宋体" w:cs="微软雅黑"/>
          <w:color w:val="222222"/>
          <w:sz w:val="23"/>
          <w:shd w:val="clear" w:color="auto" w:fill="FFFFFF"/>
        </w:rPr>
        <w:t>RGB</w:t>
      </w:r>
      <w:r w:rsidRPr="00EC742C">
        <w:rPr>
          <w:rFonts w:ascii="宋体" w:eastAsia="宋体" w:hAnsi="宋体" w:cs="微软雅黑" w:hint="eastAsia"/>
          <w:color w:val="222222"/>
          <w:sz w:val="23"/>
          <w:shd w:val="clear" w:color="auto" w:fill="FFFFFF"/>
        </w:rPr>
        <w:t>三通道的均值，并且减去对应均值。下图为</w:t>
      </w:r>
      <w:r w:rsidRPr="00EC742C">
        <w:rPr>
          <w:rFonts w:ascii="宋体" w:eastAsia="宋体" w:hAnsi="宋体" w:cs="微软雅黑"/>
          <w:color w:val="222222"/>
          <w:sz w:val="23"/>
          <w:shd w:val="clear" w:color="auto" w:fill="FFFFFF"/>
        </w:rPr>
        <w:t>VGG</w:t>
      </w:r>
      <w:r w:rsidRPr="00EC742C">
        <w:rPr>
          <w:rFonts w:ascii="宋体" w:eastAsia="宋体" w:hAnsi="宋体" w:cs="微软雅黑" w:hint="eastAsia"/>
          <w:color w:val="222222"/>
          <w:sz w:val="23"/>
          <w:shd w:val="clear" w:color="auto" w:fill="FFFFFF"/>
        </w:rPr>
        <w:t>的网络结构，其中</w:t>
      </w:r>
      <w:r w:rsidRPr="00EC742C">
        <w:rPr>
          <w:rFonts w:ascii="宋体" w:eastAsia="宋体" w:hAnsi="宋体" w:cs="微软雅黑"/>
          <w:color w:val="222222"/>
          <w:sz w:val="23"/>
          <w:shd w:val="clear" w:color="auto" w:fill="FFFFFF"/>
        </w:rPr>
        <w:t>VGG16</w:t>
      </w:r>
      <w:r w:rsidRPr="00EC742C">
        <w:rPr>
          <w:rFonts w:ascii="宋体" w:eastAsia="宋体" w:hAnsi="宋体" w:cs="微软雅黑" w:hint="eastAsia"/>
          <w:color w:val="222222"/>
          <w:sz w:val="23"/>
          <w:shd w:val="clear" w:color="auto" w:fill="FFFFFF"/>
        </w:rPr>
        <w:t>包含了</w:t>
      </w:r>
      <w:r w:rsidRPr="00EC742C">
        <w:rPr>
          <w:rFonts w:ascii="宋体" w:eastAsia="宋体" w:hAnsi="宋体" w:cs="微软雅黑"/>
          <w:color w:val="222222"/>
          <w:sz w:val="23"/>
          <w:shd w:val="clear" w:color="auto" w:fill="FFFFFF"/>
        </w:rPr>
        <w:t>13</w:t>
      </w:r>
      <w:r w:rsidRPr="00EC742C">
        <w:rPr>
          <w:rFonts w:ascii="宋体" w:eastAsia="宋体" w:hAnsi="宋体" w:cs="微软雅黑" w:hint="eastAsia"/>
          <w:color w:val="222222"/>
          <w:sz w:val="23"/>
          <w:shd w:val="clear" w:color="auto" w:fill="FFFFFF"/>
        </w:rPr>
        <w:t>个卷积层和</w:t>
      </w:r>
      <w:r w:rsidRPr="00EC742C">
        <w:rPr>
          <w:rFonts w:ascii="宋体" w:eastAsia="宋体" w:hAnsi="宋体" w:cs="微软雅黑"/>
          <w:color w:val="222222"/>
          <w:sz w:val="23"/>
          <w:shd w:val="clear" w:color="auto" w:fill="FFFFFF"/>
        </w:rPr>
        <w:t>3</w:t>
      </w:r>
      <w:r w:rsidRPr="00EC742C">
        <w:rPr>
          <w:rFonts w:ascii="宋体" w:eastAsia="宋体" w:hAnsi="宋体" w:cs="微软雅黑" w:hint="eastAsia"/>
          <w:color w:val="222222"/>
          <w:sz w:val="23"/>
          <w:shd w:val="clear" w:color="auto" w:fill="FFFFFF"/>
        </w:rPr>
        <w:t>个全连层，如图中的网络</w:t>
      </w:r>
      <w:r w:rsidRPr="00EC742C">
        <w:rPr>
          <w:rFonts w:ascii="宋体" w:eastAsia="宋体" w:hAnsi="宋体" w:cs="微软雅黑"/>
          <w:color w:val="222222"/>
          <w:sz w:val="23"/>
          <w:shd w:val="clear" w:color="auto" w:fill="FFFFFF"/>
        </w:rPr>
        <w:t>D</w:t>
      </w:r>
      <w:r w:rsidRPr="00EC742C">
        <w:rPr>
          <w:rFonts w:ascii="宋体" w:eastAsia="宋体" w:hAnsi="宋体" w:cs="微软雅黑" w:hint="eastAsia"/>
          <w:color w:val="222222"/>
          <w:sz w:val="23"/>
          <w:shd w:val="clear" w:color="auto" w:fill="FFFFFF"/>
        </w:rPr>
        <w:t>，</w:t>
      </w:r>
      <w:r w:rsidRPr="00EC742C">
        <w:rPr>
          <w:rFonts w:ascii="宋体" w:eastAsia="宋体" w:hAnsi="宋体" w:cs="微软雅黑"/>
          <w:color w:val="222222"/>
          <w:sz w:val="23"/>
          <w:shd w:val="clear" w:color="auto" w:fill="FFFFFF"/>
        </w:rPr>
        <w:t>VGG19</w:t>
      </w:r>
      <w:r w:rsidRPr="00EC742C">
        <w:rPr>
          <w:rFonts w:ascii="宋体" w:eastAsia="宋体" w:hAnsi="宋体" w:cs="微软雅黑" w:hint="eastAsia"/>
          <w:color w:val="222222"/>
          <w:sz w:val="23"/>
          <w:shd w:val="clear" w:color="auto" w:fill="FFFFFF"/>
        </w:rPr>
        <w:t>包含了</w:t>
      </w:r>
      <w:r w:rsidRPr="00EC742C">
        <w:rPr>
          <w:rFonts w:ascii="宋体" w:eastAsia="宋体" w:hAnsi="宋体" w:cs="微软雅黑"/>
          <w:color w:val="222222"/>
          <w:sz w:val="23"/>
          <w:shd w:val="clear" w:color="auto" w:fill="FFFFFF"/>
        </w:rPr>
        <w:t>16</w:t>
      </w:r>
      <w:r w:rsidRPr="00EC742C">
        <w:rPr>
          <w:rFonts w:ascii="宋体" w:eastAsia="宋体" w:hAnsi="宋体" w:cs="微软雅黑" w:hint="eastAsia"/>
          <w:color w:val="222222"/>
          <w:sz w:val="23"/>
          <w:shd w:val="clear" w:color="auto" w:fill="FFFFFF"/>
        </w:rPr>
        <w:t>个卷积层和</w:t>
      </w:r>
      <w:r w:rsidRPr="00EC742C">
        <w:rPr>
          <w:rFonts w:ascii="宋体" w:eastAsia="宋体" w:hAnsi="宋体" w:cs="微软雅黑"/>
          <w:color w:val="222222"/>
          <w:sz w:val="23"/>
          <w:shd w:val="clear" w:color="auto" w:fill="FFFFFF"/>
        </w:rPr>
        <w:t>3</w:t>
      </w:r>
      <w:r w:rsidRPr="00EC742C">
        <w:rPr>
          <w:rFonts w:ascii="宋体" w:eastAsia="宋体" w:hAnsi="宋体" w:cs="微软雅黑" w:hint="eastAsia"/>
          <w:color w:val="222222"/>
          <w:sz w:val="23"/>
          <w:shd w:val="clear" w:color="auto" w:fill="FFFFFF"/>
        </w:rPr>
        <w:t>个全连层，如图中的网络</w:t>
      </w:r>
      <w:r w:rsidRPr="00EC742C">
        <w:rPr>
          <w:rFonts w:ascii="宋体" w:eastAsia="宋体" w:hAnsi="宋体" w:cs="微软雅黑"/>
          <w:color w:val="222222"/>
          <w:sz w:val="23"/>
          <w:shd w:val="clear" w:color="auto" w:fill="FFFFFF"/>
        </w:rPr>
        <w:t>E</w:t>
      </w:r>
      <w:r w:rsidRPr="00EC742C">
        <w:rPr>
          <w:rFonts w:ascii="宋体" w:eastAsia="宋体" w:hAnsi="宋体" w:cs="微软雅黑" w:hint="eastAsia"/>
          <w:color w:val="222222"/>
          <w:sz w:val="23"/>
          <w:shd w:val="clear" w:color="auto" w:fill="FFFFFF"/>
        </w:rPr>
        <w:t>。</w:t>
      </w:r>
    </w:p>
    <w:p w14:paraId="385D3DC6" w14:textId="77777777" w:rsidR="00FB0F86" w:rsidRDefault="00000000" w:rsidP="00FB0F86">
      <w:pPr>
        <w:keepNext/>
        <w:jc w:val="center"/>
      </w:pPr>
      <w:r w:rsidRPr="002F608F">
        <w:rPr>
          <w:rFonts w:ascii="宋体" w:eastAsia="宋体" w:hAnsi="宋体" w:cs="Times New Roman"/>
          <w:noProof/>
          <w:color w:val="292929"/>
          <w:spacing w:val="-1"/>
          <w:sz w:val="24"/>
          <w:shd w:val="clear" w:color="auto" w:fill="FFFFFF"/>
        </w:rPr>
        <w:drawing>
          <wp:inline distT="0" distB="0" distL="0" distR="0" wp14:anchorId="245A0B0A" wp14:editId="077BE62F">
            <wp:extent cx="3177309" cy="2751455"/>
            <wp:effectExtent l="0" t="0" r="0" b="4445"/>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6"/>
                    <a:stretch/>
                  </pic:blipFill>
                  <pic:spPr>
                    <a:xfrm>
                      <a:off x="0" y="0"/>
                      <a:ext cx="3271440" cy="2832970"/>
                    </a:xfrm>
                    <a:prstGeom prst="rect">
                      <a:avLst/>
                    </a:prstGeom>
                  </pic:spPr>
                </pic:pic>
              </a:graphicData>
            </a:graphic>
          </wp:inline>
        </w:drawing>
      </w:r>
    </w:p>
    <w:p w14:paraId="2DD455DB" w14:textId="7865A5F9" w:rsidR="0047123F" w:rsidRPr="002F608F" w:rsidRDefault="00FB0F86" w:rsidP="00FB0F86">
      <w:pPr>
        <w:pStyle w:val="ab"/>
        <w:jc w:val="center"/>
        <w:rPr>
          <w:rFonts w:ascii="宋体" w:eastAsia="宋体" w:hAnsi="宋体" w:cs="Times New Roman"/>
          <w:color w:val="292929"/>
          <w:spacing w:val="-1"/>
          <w:sz w:val="24"/>
          <w:shd w:val="clear" w:color="auto" w:fill="FFFFFF"/>
        </w:rPr>
      </w:pPr>
      <w:r>
        <w:t xml:space="preserve">Figure </w:t>
      </w:r>
      <w:r>
        <w:fldChar w:fldCharType="begin"/>
      </w:r>
      <w:r>
        <w:instrText xml:space="preserve"> SEQ Figure \* ARABIC </w:instrText>
      </w:r>
      <w:r>
        <w:fldChar w:fldCharType="separate"/>
      </w:r>
      <w:r w:rsidR="00AA022C">
        <w:rPr>
          <w:noProof/>
        </w:rPr>
        <w:t>5</w:t>
      </w:r>
      <w:r>
        <w:fldChar w:fldCharType="end"/>
      </w:r>
      <w:r>
        <w:t xml:space="preserve"> </w:t>
      </w:r>
      <w:r w:rsidRPr="00E73499">
        <w:t>VGG</w:t>
      </w:r>
      <w:r w:rsidRPr="00E73499">
        <w:t>网络结构图</w:t>
      </w:r>
    </w:p>
    <w:p w14:paraId="68BE570E" w14:textId="77777777" w:rsidR="0047123F" w:rsidRPr="002F608F" w:rsidRDefault="00000000" w:rsidP="001B3526">
      <w:pPr>
        <w:pStyle w:val="2"/>
        <w:rPr>
          <w:rFonts w:ascii="宋体" w:eastAsia="宋体" w:hAnsi="宋体"/>
        </w:rPr>
      </w:pPr>
      <w:bookmarkStart w:id="21" w:name="_Toc134552736"/>
      <w:r w:rsidRPr="002F608F">
        <w:rPr>
          <w:rFonts w:ascii="宋体" w:eastAsia="宋体" w:hAnsi="宋体"/>
        </w:rPr>
        <w:t>5.2 实验</w:t>
      </w:r>
      <w:bookmarkEnd w:id="21"/>
    </w:p>
    <w:p w14:paraId="691EAE4B" w14:textId="77777777" w:rsidR="0047123F" w:rsidRPr="00FB0F86" w:rsidRDefault="00000000" w:rsidP="00FB0F86">
      <w:pPr>
        <w:ind w:firstLineChars="200" w:firstLine="460"/>
        <w:rPr>
          <w:rFonts w:ascii="宋体" w:eastAsia="宋体" w:hAnsi="宋体" w:cs="微软雅黑"/>
          <w:color w:val="222222"/>
          <w:sz w:val="23"/>
          <w:shd w:val="clear" w:color="auto" w:fill="FFFFFF"/>
        </w:rPr>
      </w:pPr>
      <w:r w:rsidRPr="00FB0F86">
        <w:rPr>
          <w:rFonts w:ascii="宋体" w:eastAsia="宋体" w:hAnsi="宋体" w:cs="微软雅黑"/>
          <w:color w:val="222222"/>
          <w:sz w:val="23"/>
          <w:shd w:val="clear" w:color="auto" w:fill="FFFFFF"/>
        </w:rPr>
        <w:t>在实验中，我们采用SGD优化器，学习率取0.001，动量取0.9，采用交叉熵作为分类损失函数。在批量大小取为128的情况下，使用预训练参数初始化模型，依次对vgg11、vgg16和vgg19进行训练。</w:t>
      </w:r>
    </w:p>
    <w:p w14:paraId="591156E6" w14:textId="77777777" w:rsidR="0047123F" w:rsidRPr="002F608F" w:rsidRDefault="00000000" w:rsidP="001B3526">
      <w:pPr>
        <w:pStyle w:val="3"/>
        <w:rPr>
          <w:rFonts w:ascii="宋体" w:eastAsia="宋体" w:hAnsi="宋体"/>
        </w:rPr>
      </w:pPr>
      <w:bookmarkStart w:id="22" w:name="_Toc134552737"/>
      <w:r w:rsidRPr="002F608F">
        <w:rPr>
          <w:rFonts w:ascii="宋体" w:eastAsia="宋体" w:hAnsi="宋体"/>
        </w:rPr>
        <w:t>5.2.1 vgg11</w:t>
      </w:r>
      <w:bookmarkEnd w:id="22"/>
    </w:p>
    <w:p w14:paraId="093FA5BA" w14:textId="77777777" w:rsidR="0047123F" w:rsidRDefault="00000000" w:rsidP="00FB0F86">
      <w:pPr>
        <w:ind w:firstLineChars="200" w:firstLine="460"/>
        <w:rPr>
          <w:rFonts w:ascii="宋体" w:eastAsia="宋体" w:hAnsi="宋体" w:cs="微软雅黑"/>
          <w:color w:val="222222"/>
          <w:sz w:val="23"/>
          <w:shd w:val="clear" w:color="auto" w:fill="FFFFFF"/>
        </w:rPr>
      </w:pPr>
      <w:r w:rsidRPr="00FB0F86">
        <w:rPr>
          <w:rFonts w:ascii="宋体" w:eastAsia="宋体" w:hAnsi="宋体" w:cs="微软雅黑"/>
          <w:color w:val="222222"/>
          <w:sz w:val="23"/>
          <w:shd w:val="clear" w:color="auto" w:fill="FFFFFF"/>
        </w:rPr>
        <w:t>训练30轮后，模型基本趋于收敛。vgg11在数据集FER2013上测试集准确率达到89.19%，验证集准确率达到65.71%，出现了严重的过拟合现象。训练中误差曲线，训练集准确率曲线和测试集准确率曲线如下图：</w:t>
      </w:r>
    </w:p>
    <w:p w14:paraId="7CD7620B" w14:textId="77777777" w:rsidR="00FB0F86" w:rsidRPr="00FB0F86" w:rsidRDefault="00FB0F86" w:rsidP="00FB0F86">
      <w:pPr>
        <w:rPr>
          <w:rFonts w:ascii="宋体" w:eastAsia="宋体" w:hAnsi="宋体" w:cs="微软雅黑" w:hint="eastAsia"/>
          <w:color w:val="222222"/>
          <w:sz w:val="23"/>
          <w:shd w:val="clear" w:color="auto" w:fill="FFFFFF"/>
        </w:rPr>
      </w:pPr>
    </w:p>
    <w:p w14:paraId="1BF8ED32" w14:textId="77777777" w:rsidR="00FB0F86" w:rsidRDefault="00000000" w:rsidP="00FB0F86">
      <w:pPr>
        <w:keepNext/>
        <w:jc w:val="center"/>
      </w:pPr>
      <w:r w:rsidRPr="002F608F">
        <w:rPr>
          <w:rFonts w:ascii="宋体" w:eastAsia="宋体" w:hAnsi="宋体"/>
          <w:noProof/>
        </w:rPr>
        <w:lastRenderedPageBreak/>
        <w:drawing>
          <wp:inline distT="0" distB="0" distL="0" distR="0" wp14:anchorId="46F5F2D1" wp14:editId="0E4EF8B1">
            <wp:extent cx="5449455" cy="1810328"/>
            <wp:effectExtent l="0" t="0" r="0" b="635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7"/>
                    <a:stretch/>
                  </pic:blipFill>
                  <pic:spPr>
                    <a:xfrm>
                      <a:off x="0" y="0"/>
                      <a:ext cx="5483087" cy="1821501"/>
                    </a:xfrm>
                    <a:prstGeom prst="rect">
                      <a:avLst/>
                    </a:prstGeom>
                  </pic:spPr>
                </pic:pic>
              </a:graphicData>
            </a:graphic>
          </wp:inline>
        </w:drawing>
      </w:r>
    </w:p>
    <w:p w14:paraId="58EBF797" w14:textId="3D04B833" w:rsidR="0047123F" w:rsidRPr="002F608F" w:rsidRDefault="00FB0F86" w:rsidP="00FB0F86">
      <w:pPr>
        <w:pStyle w:val="ab"/>
        <w:jc w:val="center"/>
        <w:rPr>
          <w:rFonts w:ascii="宋体" w:eastAsia="宋体" w:hAnsi="宋体" w:hint="eastAsia"/>
        </w:rPr>
      </w:pPr>
      <w:r>
        <w:t xml:space="preserve">Figure </w:t>
      </w:r>
      <w:r>
        <w:fldChar w:fldCharType="begin"/>
      </w:r>
      <w:r>
        <w:instrText xml:space="preserve"> SEQ Figure \* ARABIC </w:instrText>
      </w:r>
      <w:r>
        <w:fldChar w:fldCharType="separate"/>
      </w:r>
      <w:r w:rsidR="00AA022C">
        <w:rPr>
          <w:noProof/>
        </w:rPr>
        <w:t>6</w:t>
      </w:r>
      <w:r>
        <w:fldChar w:fldCharType="end"/>
      </w:r>
      <w:r>
        <w:t xml:space="preserve"> </w:t>
      </w:r>
      <w:r w:rsidRPr="002E5C60">
        <w:t>vgg11</w:t>
      </w:r>
      <w:r w:rsidRPr="002E5C60">
        <w:t>在</w:t>
      </w:r>
      <w:r w:rsidRPr="002E5C60">
        <w:t>FER2013</w:t>
      </w:r>
      <w:r w:rsidRPr="002E5C60">
        <w:t>上准确率图</w:t>
      </w:r>
    </w:p>
    <w:p w14:paraId="5FF11A33" w14:textId="77777777" w:rsidR="00FB0F86" w:rsidRDefault="00000000" w:rsidP="00FB0F86">
      <w:pPr>
        <w:keepNext/>
        <w:jc w:val="center"/>
      </w:pPr>
      <w:r w:rsidRPr="002F608F">
        <w:rPr>
          <w:rFonts w:ascii="宋体" w:eastAsia="宋体" w:hAnsi="宋体"/>
          <w:noProof/>
        </w:rPr>
        <w:drawing>
          <wp:inline distT="0" distB="0" distL="0" distR="0" wp14:anchorId="38498860" wp14:editId="609D9639">
            <wp:extent cx="5569527" cy="1800860"/>
            <wp:effectExtent l="0" t="0" r="6350" b="254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8"/>
                    <a:stretch/>
                  </pic:blipFill>
                  <pic:spPr>
                    <a:xfrm>
                      <a:off x="0" y="0"/>
                      <a:ext cx="5610256" cy="1814029"/>
                    </a:xfrm>
                    <a:prstGeom prst="rect">
                      <a:avLst/>
                    </a:prstGeom>
                  </pic:spPr>
                </pic:pic>
              </a:graphicData>
            </a:graphic>
          </wp:inline>
        </w:drawing>
      </w:r>
    </w:p>
    <w:p w14:paraId="0E44B71E" w14:textId="131072A1" w:rsidR="0047123F" w:rsidRPr="002F608F" w:rsidRDefault="00FB0F86" w:rsidP="00FB0F86">
      <w:pPr>
        <w:pStyle w:val="ab"/>
        <w:jc w:val="center"/>
        <w:rPr>
          <w:rFonts w:ascii="宋体" w:eastAsia="宋体" w:hAnsi="宋体" w:hint="eastAsia"/>
        </w:rPr>
      </w:pPr>
      <w:r>
        <w:t xml:space="preserve">Figure </w:t>
      </w:r>
      <w:r>
        <w:fldChar w:fldCharType="begin"/>
      </w:r>
      <w:r>
        <w:instrText xml:space="preserve"> SEQ Figure \* ARABIC </w:instrText>
      </w:r>
      <w:r>
        <w:fldChar w:fldCharType="separate"/>
      </w:r>
      <w:r w:rsidR="00AA022C">
        <w:rPr>
          <w:noProof/>
        </w:rPr>
        <w:t>7</w:t>
      </w:r>
      <w:r>
        <w:fldChar w:fldCharType="end"/>
      </w:r>
      <w:r>
        <w:t xml:space="preserve"> </w:t>
      </w:r>
      <w:r w:rsidRPr="00714BBA">
        <w:t>vgg11</w:t>
      </w:r>
      <w:r w:rsidRPr="00714BBA">
        <w:t>在</w:t>
      </w:r>
      <w:r w:rsidRPr="00714BBA">
        <w:t>FER2013</w:t>
      </w:r>
      <w:r w:rsidRPr="00714BBA">
        <w:t>上损失图</w:t>
      </w:r>
    </w:p>
    <w:p w14:paraId="7D31C3B3" w14:textId="77777777" w:rsidR="0047123F" w:rsidRPr="002F608F" w:rsidRDefault="00000000" w:rsidP="001B3526">
      <w:pPr>
        <w:pStyle w:val="3"/>
        <w:rPr>
          <w:rFonts w:ascii="宋体" w:eastAsia="宋体" w:hAnsi="宋体"/>
        </w:rPr>
      </w:pPr>
      <w:bookmarkStart w:id="23" w:name="_Toc134552738"/>
      <w:r w:rsidRPr="002F608F">
        <w:rPr>
          <w:rFonts w:ascii="宋体" w:eastAsia="宋体" w:hAnsi="宋体"/>
        </w:rPr>
        <w:t>5.2.2 vgg16</w:t>
      </w:r>
      <w:bookmarkEnd w:id="23"/>
    </w:p>
    <w:p w14:paraId="792DA701" w14:textId="77777777" w:rsidR="0047123F" w:rsidRPr="00FB0F86" w:rsidRDefault="00000000" w:rsidP="00FB0F86">
      <w:pPr>
        <w:ind w:firstLineChars="200" w:firstLine="460"/>
        <w:rPr>
          <w:rFonts w:ascii="宋体" w:eastAsia="宋体" w:hAnsi="宋体" w:cs="微软雅黑"/>
          <w:color w:val="222222"/>
          <w:sz w:val="23"/>
          <w:shd w:val="clear" w:color="auto" w:fill="FFFFFF"/>
        </w:rPr>
      </w:pPr>
      <w:r w:rsidRPr="00FB0F86">
        <w:rPr>
          <w:rFonts w:ascii="宋体" w:eastAsia="宋体" w:hAnsi="宋体" w:cs="微软雅黑"/>
          <w:color w:val="222222"/>
          <w:sz w:val="23"/>
          <w:shd w:val="clear" w:color="auto" w:fill="FFFFFF"/>
        </w:rPr>
        <w:t>训练30轮后，模型基本趋于收敛。vgg16在数据集FER2013上测试集准确率达到77.38%，验证集准确率达到65.72%，出现了严重的过拟合现象，测试集性能与vgg11相当且训练集性能弱于vgg11，说明更复杂的网络没有带来更好的性能，需要使用数据增强、正则化等方法限制模型等复杂度、减弱过拟合现象、增强模型等泛化性。训练中误差曲线，训练集准确率曲线和测试集准确率曲线如下图：</w:t>
      </w:r>
    </w:p>
    <w:p w14:paraId="3D319A2A" w14:textId="77777777" w:rsidR="00FB0F86" w:rsidRDefault="00000000" w:rsidP="00FB0F86">
      <w:pPr>
        <w:keepNext/>
        <w:jc w:val="center"/>
      </w:pPr>
      <w:r w:rsidRPr="002F608F">
        <w:rPr>
          <w:rFonts w:ascii="宋体" w:eastAsia="宋体" w:hAnsi="宋体"/>
          <w:noProof/>
        </w:rPr>
        <w:drawing>
          <wp:inline distT="0" distB="0" distL="0" distR="0" wp14:anchorId="456E3BA7" wp14:editId="1BFE38B3">
            <wp:extent cx="5412509" cy="18565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9"/>
                    <a:stretch/>
                  </pic:blipFill>
                  <pic:spPr>
                    <a:xfrm>
                      <a:off x="0" y="0"/>
                      <a:ext cx="5444446" cy="1867463"/>
                    </a:xfrm>
                    <a:prstGeom prst="rect">
                      <a:avLst/>
                    </a:prstGeom>
                  </pic:spPr>
                </pic:pic>
              </a:graphicData>
            </a:graphic>
          </wp:inline>
        </w:drawing>
      </w:r>
    </w:p>
    <w:p w14:paraId="676CD0AA" w14:textId="6262B24F" w:rsidR="0047123F" w:rsidRPr="002F608F" w:rsidRDefault="00FB0F86" w:rsidP="00FB0F86">
      <w:pPr>
        <w:pStyle w:val="ab"/>
        <w:jc w:val="center"/>
        <w:rPr>
          <w:rFonts w:ascii="宋体" w:eastAsia="宋体" w:hAnsi="宋体"/>
        </w:rPr>
      </w:pPr>
      <w:r>
        <w:t xml:space="preserve">Figure </w:t>
      </w:r>
      <w:r>
        <w:fldChar w:fldCharType="begin"/>
      </w:r>
      <w:r>
        <w:instrText xml:space="preserve"> SEQ Figure \* ARABIC </w:instrText>
      </w:r>
      <w:r>
        <w:fldChar w:fldCharType="separate"/>
      </w:r>
      <w:r w:rsidR="00AA022C">
        <w:rPr>
          <w:noProof/>
        </w:rPr>
        <w:t>8</w:t>
      </w:r>
      <w:r>
        <w:fldChar w:fldCharType="end"/>
      </w:r>
      <w:r>
        <w:t xml:space="preserve"> </w:t>
      </w:r>
      <w:r w:rsidRPr="005A7B0A">
        <w:t>vgg16</w:t>
      </w:r>
      <w:r w:rsidRPr="005A7B0A">
        <w:t>在</w:t>
      </w:r>
      <w:r w:rsidRPr="005A7B0A">
        <w:t>FER2013</w:t>
      </w:r>
      <w:r w:rsidRPr="005A7B0A">
        <w:t>上准确率图</w:t>
      </w:r>
    </w:p>
    <w:p w14:paraId="008C0FFC" w14:textId="77777777" w:rsidR="00FB0F86" w:rsidRDefault="00000000" w:rsidP="00FB0F86">
      <w:pPr>
        <w:keepNext/>
        <w:jc w:val="center"/>
      </w:pPr>
      <w:r w:rsidRPr="002F608F">
        <w:rPr>
          <w:rFonts w:ascii="宋体" w:eastAsia="宋体" w:hAnsi="宋体"/>
          <w:noProof/>
        </w:rPr>
        <w:lastRenderedPageBreak/>
        <w:drawing>
          <wp:inline distT="0" distB="0" distL="0" distR="0" wp14:anchorId="03C4C2CE" wp14:editId="2543EB47">
            <wp:extent cx="5587596" cy="1810327"/>
            <wp:effectExtent l="0" t="0" r="635" b="635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0"/>
                    <a:stretch/>
                  </pic:blipFill>
                  <pic:spPr>
                    <a:xfrm>
                      <a:off x="0" y="0"/>
                      <a:ext cx="5615158" cy="1819257"/>
                    </a:xfrm>
                    <a:prstGeom prst="rect">
                      <a:avLst/>
                    </a:prstGeom>
                  </pic:spPr>
                </pic:pic>
              </a:graphicData>
            </a:graphic>
          </wp:inline>
        </w:drawing>
      </w:r>
    </w:p>
    <w:p w14:paraId="65E20DE7" w14:textId="0E6B7A70" w:rsidR="0047123F" w:rsidRPr="00FB0F86" w:rsidRDefault="00FB0F86" w:rsidP="00FB0F86">
      <w:pPr>
        <w:pStyle w:val="ab"/>
        <w:jc w:val="center"/>
        <w:rPr>
          <w:rFonts w:hint="eastAsia"/>
        </w:rPr>
      </w:pPr>
      <w:r>
        <w:t xml:space="preserve">Figure </w:t>
      </w:r>
      <w:r>
        <w:fldChar w:fldCharType="begin"/>
      </w:r>
      <w:r>
        <w:instrText xml:space="preserve"> SEQ Figure \* ARABIC </w:instrText>
      </w:r>
      <w:r>
        <w:fldChar w:fldCharType="separate"/>
      </w:r>
      <w:r w:rsidR="00AA022C">
        <w:rPr>
          <w:noProof/>
        </w:rPr>
        <w:t>9</w:t>
      </w:r>
      <w:r>
        <w:fldChar w:fldCharType="end"/>
      </w:r>
      <w:r>
        <w:t xml:space="preserve"> </w:t>
      </w:r>
      <w:r w:rsidRPr="00F85F77">
        <w:t>vgg16</w:t>
      </w:r>
      <w:r w:rsidRPr="00F85F77">
        <w:t>在</w:t>
      </w:r>
      <w:r w:rsidRPr="00F85F77">
        <w:t>FER2013</w:t>
      </w:r>
      <w:r w:rsidRPr="00F85F77">
        <w:t>上损失图</w:t>
      </w:r>
    </w:p>
    <w:p w14:paraId="2C3C42E4" w14:textId="77777777" w:rsidR="0047123F" w:rsidRPr="002F608F" w:rsidRDefault="00000000" w:rsidP="001B3526">
      <w:pPr>
        <w:pStyle w:val="3"/>
        <w:rPr>
          <w:rFonts w:ascii="宋体" w:eastAsia="宋体" w:hAnsi="宋体"/>
        </w:rPr>
      </w:pPr>
      <w:bookmarkStart w:id="24" w:name="_Toc134552739"/>
      <w:r w:rsidRPr="002F608F">
        <w:rPr>
          <w:rFonts w:ascii="宋体" w:eastAsia="宋体" w:hAnsi="宋体"/>
        </w:rPr>
        <w:t>5.2.3 vgg19</w:t>
      </w:r>
      <w:bookmarkEnd w:id="24"/>
    </w:p>
    <w:p w14:paraId="1EDEF4DB" w14:textId="77777777" w:rsidR="0047123F" w:rsidRDefault="00000000" w:rsidP="00FB0F86">
      <w:pPr>
        <w:ind w:firstLineChars="200" w:firstLine="460"/>
        <w:rPr>
          <w:rFonts w:ascii="宋体" w:eastAsia="宋体" w:hAnsi="宋体" w:cs="微软雅黑"/>
          <w:color w:val="222222"/>
          <w:sz w:val="23"/>
          <w:shd w:val="clear" w:color="auto" w:fill="FFFFFF"/>
        </w:rPr>
      </w:pPr>
      <w:r w:rsidRPr="00FB0F86">
        <w:rPr>
          <w:rFonts w:ascii="宋体" w:eastAsia="宋体" w:hAnsi="宋体" w:cs="微软雅黑"/>
          <w:color w:val="222222"/>
          <w:sz w:val="23"/>
          <w:shd w:val="clear" w:color="auto" w:fill="FFFFFF"/>
        </w:rPr>
        <w:t>训练30轮后，模型基本趋于收敛。vgg19在数据集FER2013上测试集准确率达到93.45%，验证集准确率达到69.75%，出现了严重的过拟合现象。训练中误差曲线，训练集准确率曲线和测试集准确率曲线如下图：</w:t>
      </w:r>
    </w:p>
    <w:p w14:paraId="6F36342D" w14:textId="77777777" w:rsidR="00FB0F86" w:rsidRPr="00FB0F86" w:rsidRDefault="00FB0F86" w:rsidP="00FB0F86">
      <w:pPr>
        <w:rPr>
          <w:rFonts w:ascii="宋体" w:eastAsia="宋体" w:hAnsi="宋体" w:cs="微软雅黑" w:hint="eastAsia"/>
          <w:color w:val="222222"/>
          <w:sz w:val="23"/>
          <w:shd w:val="clear" w:color="auto" w:fill="FFFFFF"/>
        </w:rPr>
      </w:pPr>
    </w:p>
    <w:p w14:paraId="00167E21" w14:textId="77777777" w:rsidR="00FB0F86" w:rsidRDefault="00000000" w:rsidP="00FB0F86">
      <w:pPr>
        <w:keepNext/>
      </w:pPr>
      <w:r w:rsidRPr="002F608F">
        <w:rPr>
          <w:rFonts w:ascii="宋体" w:eastAsia="宋体" w:hAnsi="宋体"/>
          <w:noProof/>
        </w:rPr>
        <w:drawing>
          <wp:inline distT="0" distB="0" distL="0" distR="0" wp14:anchorId="0B3CD64F" wp14:editId="0D9DABE0">
            <wp:extent cx="5587596" cy="1939636"/>
            <wp:effectExtent l="0" t="0" r="635" b="381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1"/>
                    <a:stretch/>
                  </pic:blipFill>
                  <pic:spPr>
                    <a:xfrm>
                      <a:off x="0" y="0"/>
                      <a:ext cx="5621140" cy="1951280"/>
                    </a:xfrm>
                    <a:prstGeom prst="rect">
                      <a:avLst/>
                    </a:prstGeom>
                  </pic:spPr>
                </pic:pic>
              </a:graphicData>
            </a:graphic>
          </wp:inline>
        </w:drawing>
      </w:r>
    </w:p>
    <w:p w14:paraId="6261C260" w14:textId="41C2F6E2" w:rsidR="0047123F" w:rsidRPr="002F608F" w:rsidRDefault="00FB0F86" w:rsidP="00FB0F86">
      <w:pPr>
        <w:pStyle w:val="ab"/>
        <w:jc w:val="center"/>
        <w:rPr>
          <w:rFonts w:ascii="宋体" w:eastAsia="宋体" w:hAnsi="宋体" w:hint="eastAsia"/>
        </w:rPr>
      </w:pPr>
      <w:r>
        <w:t xml:space="preserve">Figure </w:t>
      </w:r>
      <w:r>
        <w:fldChar w:fldCharType="begin"/>
      </w:r>
      <w:r>
        <w:instrText xml:space="preserve"> SEQ Figure \* ARABIC </w:instrText>
      </w:r>
      <w:r>
        <w:fldChar w:fldCharType="separate"/>
      </w:r>
      <w:r w:rsidR="00AA022C">
        <w:rPr>
          <w:noProof/>
        </w:rPr>
        <w:t>10</w:t>
      </w:r>
      <w:r>
        <w:fldChar w:fldCharType="end"/>
      </w:r>
      <w:r>
        <w:t xml:space="preserve"> </w:t>
      </w:r>
      <w:r w:rsidRPr="00311465">
        <w:t>vgg19</w:t>
      </w:r>
      <w:r w:rsidRPr="00311465">
        <w:t>在</w:t>
      </w:r>
      <w:r w:rsidRPr="00311465">
        <w:t>FER2013</w:t>
      </w:r>
      <w:r w:rsidRPr="00311465">
        <w:t>上损失图</w:t>
      </w:r>
    </w:p>
    <w:p w14:paraId="6CA6765F" w14:textId="77777777" w:rsidR="00FB0F86" w:rsidRDefault="00000000" w:rsidP="00FB0F86">
      <w:pPr>
        <w:keepNext/>
        <w:jc w:val="center"/>
      </w:pPr>
      <w:r w:rsidRPr="002F608F">
        <w:rPr>
          <w:rFonts w:ascii="宋体" w:eastAsia="宋体" w:hAnsi="宋体"/>
          <w:noProof/>
        </w:rPr>
        <w:drawing>
          <wp:inline distT="0" distB="0" distL="0" distR="0" wp14:anchorId="7F35CCC4" wp14:editId="4DFD6DB1">
            <wp:extent cx="0" cy="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a:stretch/>
                  </pic:blipFill>
                  <pic:spPr>
                    <a:xfrm>
                      <a:off x="0" y="0"/>
                      <a:ext cx="0" cy="0"/>
                    </a:xfrm>
                    <a:prstGeom prst="rect">
                      <a:avLst/>
                    </a:prstGeom>
                  </pic:spPr>
                </pic:pic>
              </a:graphicData>
            </a:graphic>
          </wp:inline>
        </w:drawing>
      </w:r>
      <w:r w:rsidRPr="002F608F">
        <w:rPr>
          <w:rFonts w:ascii="宋体" w:eastAsia="宋体" w:hAnsi="宋体"/>
          <w:noProof/>
        </w:rPr>
        <w:drawing>
          <wp:inline distT="0" distB="0" distL="0" distR="0" wp14:anchorId="0E660E20" wp14:editId="5E1E3819">
            <wp:extent cx="5624946" cy="1847215"/>
            <wp:effectExtent l="0" t="0" r="127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2"/>
                    <a:stretch/>
                  </pic:blipFill>
                  <pic:spPr>
                    <a:xfrm>
                      <a:off x="0" y="0"/>
                      <a:ext cx="5663196" cy="1859776"/>
                    </a:xfrm>
                    <a:prstGeom prst="rect">
                      <a:avLst/>
                    </a:prstGeom>
                  </pic:spPr>
                </pic:pic>
              </a:graphicData>
            </a:graphic>
          </wp:inline>
        </w:drawing>
      </w:r>
    </w:p>
    <w:p w14:paraId="16F72055" w14:textId="198CE929" w:rsidR="00FB0F86" w:rsidRDefault="00FB0F86" w:rsidP="00FB0F86">
      <w:pPr>
        <w:pStyle w:val="ab"/>
        <w:jc w:val="center"/>
      </w:pPr>
      <w:r>
        <w:t xml:space="preserve">Figure </w:t>
      </w:r>
      <w:r>
        <w:fldChar w:fldCharType="begin"/>
      </w:r>
      <w:r>
        <w:instrText xml:space="preserve"> SEQ Figure \* ARABIC </w:instrText>
      </w:r>
      <w:r>
        <w:fldChar w:fldCharType="separate"/>
      </w:r>
      <w:r w:rsidR="00AA022C">
        <w:rPr>
          <w:noProof/>
        </w:rPr>
        <w:t>11</w:t>
      </w:r>
      <w:r>
        <w:fldChar w:fldCharType="end"/>
      </w:r>
      <w:r>
        <w:t xml:space="preserve"> </w:t>
      </w:r>
      <w:r w:rsidRPr="00FC1088">
        <w:t>vgg19</w:t>
      </w:r>
      <w:r w:rsidRPr="00FC1088">
        <w:t>在</w:t>
      </w:r>
      <w:r w:rsidRPr="00FC1088">
        <w:t>FER2013</w:t>
      </w:r>
      <w:r w:rsidRPr="00FC1088">
        <w:t>上损失图</w:t>
      </w:r>
    </w:p>
    <w:p w14:paraId="180AC41F" w14:textId="77777777" w:rsidR="00FB0F86" w:rsidRPr="00FB0F86" w:rsidRDefault="00FB0F86" w:rsidP="00FB0F86">
      <w:pPr>
        <w:rPr>
          <w:rFonts w:hint="eastAsia"/>
          <w:sz w:val="23"/>
          <w:szCs w:val="23"/>
        </w:rPr>
      </w:pPr>
    </w:p>
    <w:p w14:paraId="75BD82B5" w14:textId="77777777" w:rsidR="0047123F" w:rsidRPr="002F608F" w:rsidRDefault="00000000" w:rsidP="001B3526">
      <w:pPr>
        <w:pStyle w:val="1"/>
        <w:jc w:val="center"/>
        <w:rPr>
          <w:rFonts w:ascii="宋体" w:eastAsia="宋体" w:hAnsi="宋体"/>
        </w:rPr>
      </w:pPr>
      <w:bookmarkStart w:id="25" w:name="_Toc134552740"/>
      <w:r w:rsidRPr="002F608F">
        <w:rPr>
          <w:rFonts w:ascii="宋体" w:eastAsia="宋体" w:hAnsi="宋体"/>
        </w:rPr>
        <w:lastRenderedPageBreak/>
        <w:t xml:space="preserve">第六章 </w:t>
      </w:r>
      <w:proofErr w:type="spellStart"/>
      <w:r w:rsidRPr="002F608F">
        <w:rPr>
          <w:rFonts w:ascii="宋体" w:eastAsia="宋体" w:hAnsi="宋体"/>
        </w:rPr>
        <w:t>GoogLeNet</w:t>
      </w:r>
      <w:bookmarkEnd w:id="25"/>
      <w:proofErr w:type="spellEnd"/>
    </w:p>
    <w:p w14:paraId="024C5983" w14:textId="77777777" w:rsidR="0047123F" w:rsidRPr="002F608F" w:rsidRDefault="00000000" w:rsidP="001B3526">
      <w:pPr>
        <w:pStyle w:val="2"/>
        <w:rPr>
          <w:rFonts w:ascii="宋体" w:eastAsia="宋体" w:hAnsi="宋体"/>
        </w:rPr>
      </w:pPr>
      <w:bookmarkStart w:id="26" w:name="_Toc134552741"/>
      <w:r w:rsidRPr="002F608F">
        <w:rPr>
          <w:rFonts w:ascii="宋体" w:eastAsia="宋体" w:hAnsi="宋体"/>
        </w:rPr>
        <w:t xml:space="preserve">6.1 </w:t>
      </w:r>
      <w:proofErr w:type="spellStart"/>
      <w:r w:rsidRPr="002F608F">
        <w:rPr>
          <w:rFonts w:ascii="宋体" w:eastAsia="宋体" w:hAnsi="宋体"/>
        </w:rPr>
        <w:t>GoogLeNet</w:t>
      </w:r>
      <w:bookmarkEnd w:id="26"/>
      <w:proofErr w:type="spellEnd"/>
    </w:p>
    <w:p w14:paraId="46129E87" w14:textId="77777777" w:rsidR="0047123F" w:rsidRPr="00FB0F86" w:rsidRDefault="00000000" w:rsidP="00FB0F86">
      <w:pPr>
        <w:ind w:firstLineChars="200" w:firstLine="478"/>
        <w:rPr>
          <w:rFonts w:ascii="宋体" w:eastAsia="宋体" w:hAnsi="宋体" w:cs="微软雅黑"/>
          <w:color w:val="222222"/>
          <w:sz w:val="23"/>
          <w:shd w:val="clear" w:color="auto" w:fill="FFFFFF"/>
        </w:rPr>
      </w:pPr>
      <w:r w:rsidRPr="002F608F">
        <w:rPr>
          <w:rFonts w:ascii="宋体" w:eastAsia="宋体" w:hAnsi="宋体" w:cs="Times New Roman"/>
          <w:color w:val="292929"/>
          <w:spacing w:val="-1"/>
          <w:sz w:val="24"/>
          <w:shd w:val="clear" w:color="auto" w:fill="FFFFFF"/>
        </w:rPr>
        <w:t xml:space="preserve"> </w:t>
      </w:r>
      <w:r w:rsidRPr="00FB0F86">
        <w:rPr>
          <w:rFonts w:ascii="宋体" w:eastAsia="宋体" w:hAnsi="宋体" w:cs="微软雅黑"/>
          <w:color w:val="222222"/>
          <w:sz w:val="23"/>
          <w:shd w:val="clear" w:color="auto" w:fill="FFFFFF"/>
        </w:rPr>
        <w:t>GoogLeNet是2014年Christian Szegedy等人在2014年大规模视觉挑战赛(ILSVRC-2014)上使用的一种全新卷积神经网络结构，并以6.65%的错误率力压VGGNet等模型取得了ILSVRC-2014在分类任务上的冠军，于2015年在CVPR发表了论文《Going Deeper with Convolutions》。在这之前的AlexNet、VGG等结构都是通过增大网络的深度（层数）来获得更好的训练效果，但层数的增加会带来很多负作用，比如overfitting、梯度消失、梯度爆炸等，GoogLeNet则做了更加大胆的网络结构尝试，Inception的提出则从另一种角度来提升训练结果：能更高效的利用计算资源，在相同的计算量下能提取到更多的特征，从而提升训练结果，采用了Inception结构的GoogLeNet深度只有22层，其参数约为AlexNet的1/12，是同时期VGGNet的1/3。</w:t>
      </w:r>
    </w:p>
    <w:p w14:paraId="035E0511" w14:textId="5BEAB5AC" w:rsidR="0047123F" w:rsidRPr="00FB0F86" w:rsidRDefault="00000000" w:rsidP="00FB0F86">
      <w:pPr>
        <w:ind w:firstLineChars="200" w:firstLine="460"/>
        <w:rPr>
          <w:rFonts w:ascii="宋体" w:eastAsia="宋体" w:hAnsi="宋体" w:cs="微软雅黑" w:hint="eastAsia"/>
          <w:color w:val="222222"/>
          <w:sz w:val="23"/>
          <w:shd w:val="clear" w:color="auto" w:fill="FFFFFF"/>
        </w:rPr>
      </w:pPr>
      <w:r w:rsidRPr="00FB0F86">
        <w:rPr>
          <w:rFonts w:ascii="宋体" w:eastAsia="宋体" w:hAnsi="宋体" w:cs="微软雅黑"/>
          <w:color w:val="222222"/>
          <w:sz w:val="23"/>
          <w:shd w:val="clear" w:color="auto" w:fill="FFFFFF"/>
        </w:rPr>
        <w:t>下面给出了</w:t>
      </w:r>
      <w:proofErr w:type="spellStart"/>
      <w:r w:rsidRPr="00FB0F86">
        <w:rPr>
          <w:rFonts w:ascii="宋体" w:eastAsia="宋体" w:hAnsi="宋体" w:cs="微软雅黑"/>
          <w:color w:val="222222"/>
          <w:sz w:val="23"/>
          <w:shd w:val="clear" w:color="auto" w:fill="FFFFFF"/>
        </w:rPr>
        <w:t>GoogLeNet</w:t>
      </w:r>
      <w:proofErr w:type="spellEnd"/>
      <w:r w:rsidRPr="00FB0F86">
        <w:rPr>
          <w:rFonts w:ascii="宋体" w:eastAsia="宋体" w:hAnsi="宋体" w:cs="微软雅黑"/>
          <w:color w:val="222222"/>
          <w:sz w:val="23"/>
          <w:shd w:val="clear" w:color="auto" w:fill="FFFFFF"/>
        </w:rPr>
        <w:t>架构的缩略图，相比于以前的卷积神经网络结构，除了在深度上进行了延伸，还对网络的宽度进行了扩展，整个网络由许多块状子网络的堆叠而成，这个子网络即Inception模块，采用了模块化的设计，方便层的添加与修改。</w:t>
      </w:r>
    </w:p>
    <w:p w14:paraId="64CB3074" w14:textId="77777777" w:rsidR="00FB0F86" w:rsidRDefault="00000000" w:rsidP="00FB0F86">
      <w:pPr>
        <w:keepNext/>
        <w:spacing w:before="0" w:after="0" w:line="360" w:lineRule="auto"/>
        <w:ind w:firstLineChars="200" w:firstLine="440"/>
        <w:jc w:val="center"/>
      </w:pPr>
      <w:r w:rsidRPr="002F608F">
        <w:rPr>
          <w:rFonts w:ascii="宋体" w:eastAsia="宋体" w:hAnsi="宋体"/>
          <w:noProof/>
        </w:rPr>
        <w:drawing>
          <wp:inline distT="0" distB="0" distL="0" distR="0" wp14:anchorId="1FB48F87" wp14:editId="76A00E2F">
            <wp:extent cx="5495636" cy="2115127"/>
            <wp:effectExtent l="0" t="0" r="3810" b="635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3"/>
                    <a:srcRect t="19108"/>
                    <a:stretch/>
                  </pic:blipFill>
                  <pic:spPr bwMode="auto">
                    <a:xfrm>
                      <a:off x="0" y="0"/>
                      <a:ext cx="5657045" cy="2177249"/>
                    </a:xfrm>
                    <a:prstGeom prst="rect">
                      <a:avLst/>
                    </a:prstGeom>
                    <a:ln>
                      <a:noFill/>
                    </a:ln>
                    <a:extLst>
                      <a:ext uri="{53640926-AAD7-44D8-BBD7-CCE9431645EC}">
                        <a14:shadowObscured xmlns:a14="http://schemas.microsoft.com/office/drawing/2010/main"/>
                      </a:ext>
                    </a:extLst>
                  </pic:spPr>
                </pic:pic>
              </a:graphicData>
            </a:graphic>
          </wp:inline>
        </w:drawing>
      </w:r>
    </w:p>
    <w:p w14:paraId="48F50F01" w14:textId="64159A66" w:rsidR="0047123F" w:rsidRPr="002F608F" w:rsidRDefault="00FB0F86" w:rsidP="00FB0F86">
      <w:pPr>
        <w:pStyle w:val="ab"/>
        <w:jc w:val="center"/>
        <w:rPr>
          <w:rFonts w:ascii="宋体" w:eastAsia="宋体" w:hAnsi="宋体"/>
        </w:rPr>
      </w:pPr>
      <w:r>
        <w:t xml:space="preserve">Figure </w:t>
      </w:r>
      <w:r>
        <w:fldChar w:fldCharType="begin"/>
      </w:r>
      <w:r>
        <w:instrText xml:space="preserve"> SEQ Figure \* ARABIC </w:instrText>
      </w:r>
      <w:r>
        <w:fldChar w:fldCharType="separate"/>
      </w:r>
      <w:r w:rsidR="00AA022C">
        <w:rPr>
          <w:noProof/>
        </w:rPr>
        <w:t>12</w:t>
      </w:r>
      <w:r>
        <w:fldChar w:fldCharType="end"/>
      </w:r>
      <w:r>
        <w:t xml:space="preserve"> </w:t>
      </w:r>
      <w:proofErr w:type="spellStart"/>
      <w:r>
        <w:rPr>
          <w:rFonts w:hint="eastAsia"/>
        </w:rPr>
        <w:t>G</w:t>
      </w:r>
      <w:r w:rsidRPr="006F44DB">
        <w:t>oog</w:t>
      </w:r>
      <w:r>
        <w:t>L</w:t>
      </w:r>
      <w:r w:rsidRPr="006F44DB">
        <w:t>e</w:t>
      </w:r>
      <w:r>
        <w:t>N</w:t>
      </w:r>
      <w:r w:rsidRPr="006F44DB">
        <w:t>et</w:t>
      </w:r>
      <w:proofErr w:type="spellEnd"/>
      <w:r w:rsidRPr="006F44DB">
        <w:t>结构图</w:t>
      </w:r>
    </w:p>
    <w:p w14:paraId="4115D167" w14:textId="77777777" w:rsidR="0047123F" w:rsidRPr="002F608F" w:rsidRDefault="00000000" w:rsidP="001B3526">
      <w:pPr>
        <w:pStyle w:val="2"/>
        <w:rPr>
          <w:rFonts w:ascii="宋体" w:eastAsia="宋体" w:hAnsi="宋体"/>
        </w:rPr>
      </w:pPr>
      <w:bookmarkStart w:id="27" w:name="_Toc134552742"/>
      <w:r w:rsidRPr="002F608F">
        <w:rPr>
          <w:rFonts w:ascii="宋体" w:eastAsia="宋体" w:hAnsi="宋体"/>
        </w:rPr>
        <w:t>6.2 实验结果</w:t>
      </w:r>
      <w:bookmarkEnd w:id="27"/>
    </w:p>
    <w:p w14:paraId="7D0F2279" w14:textId="77777777" w:rsidR="0047123F" w:rsidRPr="00FB0F86" w:rsidRDefault="00000000" w:rsidP="00FB0F86">
      <w:pPr>
        <w:ind w:firstLineChars="200" w:firstLine="460"/>
        <w:rPr>
          <w:rFonts w:ascii="宋体" w:eastAsia="宋体" w:hAnsi="宋体" w:cs="微软雅黑"/>
          <w:color w:val="222222"/>
          <w:sz w:val="23"/>
          <w:shd w:val="clear" w:color="auto" w:fill="FFFFFF"/>
        </w:rPr>
      </w:pPr>
      <w:r w:rsidRPr="00FB0F86">
        <w:rPr>
          <w:rFonts w:ascii="宋体" w:eastAsia="宋体" w:hAnsi="宋体" w:cs="微软雅黑"/>
          <w:color w:val="222222"/>
          <w:sz w:val="23"/>
          <w:shd w:val="clear" w:color="auto" w:fill="FFFFFF"/>
        </w:rPr>
        <w:t>在实验中，我们采用SGD优化器，学习率取0.001，动量取0.9，采用交叉熵作为分类损失函数。在批量大小取为128的情况下，使用预训练参数初始化模型，训练120轮后，模型基本趋于收敛。</w:t>
      </w:r>
      <w:proofErr w:type="spellStart"/>
      <w:r w:rsidRPr="00FB0F86">
        <w:rPr>
          <w:rFonts w:ascii="宋体" w:eastAsia="宋体" w:hAnsi="宋体" w:cs="微软雅黑"/>
          <w:color w:val="222222"/>
          <w:sz w:val="23"/>
          <w:shd w:val="clear" w:color="auto" w:fill="FFFFFF"/>
        </w:rPr>
        <w:t>GoogleNet</w:t>
      </w:r>
      <w:proofErr w:type="spellEnd"/>
      <w:r w:rsidRPr="00FB0F86">
        <w:rPr>
          <w:rFonts w:ascii="宋体" w:eastAsia="宋体" w:hAnsi="宋体" w:cs="微软雅黑"/>
          <w:color w:val="222222"/>
          <w:sz w:val="23"/>
          <w:shd w:val="clear" w:color="auto" w:fill="FFFFFF"/>
        </w:rPr>
        <w:t>在数据集FER2013上测试集准确率达到91.71%，验证集准确率达到69.77%，出现了严重的过拟合现象。训练中误差曲线，训练集准确率曲线和测试集准确率曲线如下图：</w:t>
      </w:r>
    </w:p>
    <w:p w14:paraId="3C70D38E" w14:textId="77777777" w:rsidR="00FB0F86" w:rsidRDefault="00000000" w:rsidP="00FB0F86">
      <w:pPr>
        <w:keepNext/>
        <w:ind w:firstLineChars="200" w:firstLine="440"/>
        <w:jc w:val="center"/>
      </w:pPr>
      <w:r w:rsidRPr="002F608F">
        <w:rPr>
          <w:rFonts w:ascii="宋体" w:eastAsia="宋体" w:hAnsi="宋体"/>
          <w:noProof/>
        </w:rPr>
        <w:lastRenderedPageBreak/>
        <w:drawing>
          <wp:inline distT="0" distB="0" distL="0" distR="0" wp14:anchorId="3F40A047" wp14:editId="70F33E6B">
            <wp:extent cx="5551054" cy="1819564"/>
            <wp:effectExtent l="0" t="0" r="0" b="0"/>
            <wp:docPr id="86"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4"/>
                    <a:srcRect/>
                    <a:stretch/>
                  </pic:blipFill>
                  <pic:spPr>
                    <a:xfrm>
                      <a:off x="0" y="0"/>
                      <a:ext cx="5594400" cy="1833772"/>
                    </a:xfrm>
                    <a:prstGeom prst="rect">
                      <a:avLst/>
                    </a:prstGeom>
                    <a:solidFill/>
                    <a:ln/>
                  </pic:spPr>
                </pic:pic>
              </a:graphicData>
            </a:graphic>
          </wp:inline>
        </w:drawing>
      </w:r>
    </w:p>
    <w:p w14:paraId="48AA75CA" w14:textId="24516D5E" w:rsidR="0047123F" w:rsidRPr="002F608F" w:rsidRDefault="00FB0F86" w:rsidP="00FB0F86">
      <w:pPr>
        <w:pStyle w:val="ab"/>
        <w:jc w:val="center"/>
        <w:rPr>
          <w:rFonts w:ascii="宋体" w:eastAsia="宋体" w:hAnsi="宋体"/>
        </w:rPr>
      </w:pPr>
      <w:r>
        <w:t xml:space="preserve">Figure </w:t>
      </w:r>
      <w:r>
        <w:fldChar w:fldCharType="begin"/>
      </w:r>
      <w:r>
        <w:instrText xml:space="preserve"> SEQ Figure \* ARABIC </w:instrText>
      </w:r>
      <w:r>
        <w:fldChar w:fldCharType="separate"/>
      </w:r>
      <w:r w:rsidR="00AA022C">
        <w:rPr>
          <w:noProof/>
        </w:rPr>
        <w:t>13</w:t>
      </w:r>
      <w:r>
        <w:fldChar w:fldCharType="end"/>
      </w:r>
      <w:r>
        <w:t xml:space="preserve"> </w:t>
      </w:r>
      <w:proofErr w:type="spellStart"/>
      <w:r w:rsidRPr="00776048">
        <w:t>GoogleNet</w:t>
      </w:r>
      <w:proofErr w:type="spellEnd"/>
      <w:r w:rsidRPr="00776048">
        <w:t>在</w:t>
      </w:r>
      <w:r w:rsidRPr="00776048">
        <w:t>FER2013</w:t>
      </w:r>
      <w:r w:rsidRPr="00776048">
        <w:t>上准确率图</w:t>
      </w:r>
    </w:p>
    <w:p w14:paraId="5893AA00" w14:textId="77777777" w:rsidR="00FB0F86" w:rsidRDefault="00000000" w:rsidP="00FB0F86">
      <w:pPr>
        <w:keepNext/>
        <w:ind w:firstLineChars="200" w:firstLine="440"/>
        <w:jc w:val="center"/>
      </w:pPr>
      <w:r w:rsidRPr="002F608F">
        <w:rPr>
          <w:rFonts w:ascii="宋体" w:eastAsia="宋体" w:hAnsi="宋体"/>
          <w:noProof/>
        </w:rPr>
        <w:drawing>
          <wp:inline distT="0" distB="0" distL="0" distR="0" wp14:anchorId="2FE81837" wp14:editId="568E76B2">
            <wp:extent cx="5495636" cy="1828800"/>
            <wp:effectExtent l="0" t="0" r="3810" b="0"/>
            <wp:docPr id="8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5"/>
                    <a:srcRect/>
                    <a:stretch/>
                  </pic:blipFill>
                  <pic:spPr>
                    <a:xfrm>
                      <a:off x="0" y="0"/>
                      <a:ext cx="5534252" cy="1841651"/>
                    </a:xfrm>
                    <a:prstGeom prst="rect">
                      <a:avLst/>
                    </a:prstGeom>
                    <a:solidFill/>
                    <a:ln/>
                  </pic:spPr>
                </pic:pic>
              </a:graphicData>
            </a:graphic>
          </wp:inline>
        </w:drawing>
      </w:r>
    </w:p>
    <w:p w14:paraId="1395E51A" w14:textId="00C1106F" w:rsidR="0047123F" w:rsidRPr="002F608F" w:rsidRDefault="00FB0F86" w:rsidP="00FB0F86">
      <w:pPr>
        <w:pStyle w:val="ab"/>
        <w:jc w:val="center"/>
        <w:rPr>
          <w:rFonts w:ascii="宋体" w:eastAsia="宋体" w:hAnsi="宋体"/>
        </w:rPr>
      </w:pPr>
      <w:r>
        <w:t xml:space="preserve">Figure </w:t>
      </w:r>
      <w:r>
        <w:fldChar w:fldCharType="begin"/>
      </w:r>
      <w:r>
        <w:instrText xml:space="preserve"> SEQ Figure \* ARABIC </w:instrText>
      </w:r>
      <w:r>
        <w:fldChar w:fldCharType="separate"/>
      </w:r>
      <w:r w:rsidR="00AA022C">
        <w:rPr>
          <w:noProof/>
        </w:rPr>
        <w:t>14</w:t>
      </w:r>
      <w:r>
        <w:fldChar w:fldCharType="end"/>
      </w:r>
      <w:r>
        <w:t xml:space="preserve"> </w:t>
      </w:r>
      <w:proofErr w:type="spellStart"/>
      <w:r w:rsidRPr="00205319">
        <w:t>GoogleNet</w:t>
      </w:r>
      <w:proofErr w:type="spellEnd"/>
      <w:r w:rsidRPr="00205319">
        <w:t>在</w:t>
      </w:r>
      <w:r w:rsidRPr="00205319">
        <w:t>FER2013</w:t>
      </w:r>
      <w:r w:rsidRPr="00205319">
        <w:t>上损失图</w:t>
      </w:r>
    </w:p>
    <w:p w14:paraId="496E2E15" w14:textId="77777777" w:rsidR="0047123F" w:rsidRPr="002F608F" w:rsidRDefault="0047123F">
      <w:pPr>
        <w:jc w:val="both"/>
        <w:rPr>
          <w:rFonts w:ascii="宋体" w:eastAsia="宋体" w:hAnsi="宋体" w:hint="eastAsia"/>
        </w:rPr>
      </w:pPr>
    </w:p>
    <w:p w14:paraId="22EAB253" w14:textId="77777777" w:rsidR="0047123F" w:rsidRPr="002F608F" w:rsidRDefault="00000000" w:rsidP="001B3526">
      <w:pPr>
        <w:pStyle w:val="1"/>
        <w:jc w:val="center"/>
        <w:rPr>
          <w:rFonts w:ascii="宋体" w:eastAsia="宋体" w:hAnsi="宋体"/>
        </w:rPr>
      </w:pPr>
      <w:bookmarkStart w:id="28" w:name="_Toc134552743"/>
      <w:r w:rsidRPr="002F608F">
        <w:rPr>
          <w:rFonts w:ascii="宋体" w:eastAsia="宋体" w:hAnsi="宋体"/>
        </w:rPr>
        <w:t xml:space="preserve">第七章 </w:t>
      </w:r>
      <w:proofErr w:type="spellStart"/>
      <w:r w:rsidRPr="002F608F">
        <w:rPr>
          <w:rFonts w:ascii="宋体" w:eastAsia="宋体" w:hAnsi="宋体"/>
        </w:rPr>
        <w:t>ResNet</w:t>
      </w:r>
      <w:bookmarkEnd w:id="28"/>
      <w:proofErr w:type="spellEnd"/>
    </w:p>
    <w:p w14:paraId="20C7D3B3" w14:textId="77777777" w:rsidR="0047123F" w:rsidRPr="002F608F" w:rsidRDefault="00000000" w:rsidP="001B3526">
      <w:pPr>
        <w:pStyle w:val="2"/>
        <w:rPr>
          <w:rFonts w:ascii="宋体" w:eastAsia="宋体" w:hAnsi="宋体"/>
        </w:rPr>
      </w:pPr>
      <w:bookmarkStart w:id="29" w:name="_Toc134552744"/>
      <w:r w:rsidRPr="002F608F">
        <w:rPr>
          <w:rFonts w:ascii="宋体" w:eastAsia="宋体" w:hAnsi="宋体"/>
        </w:rPr>
        <w:t xml:space="preserve">7.1 </w:t>
      </w:r>
      <w:proofErr w:type="spellStart"/>
      <w:r w:rsidRPr="002F608F">
        <w:rPr>
          <w:rFonts w:ascii="宋体" w:eastAsia="宋体" w:hAnsi="宋体"/>
        </w:rPr>
        <w:t>ResNet</w:t>
      </w:r>
      <w:bookmarkEnd w:id="29"/>
      <w:proofErr w:type="spellEnd"/>
    </w:p>
    <w:p w14:paraId="2F6D3371" w14:textId="77777777" w:rsidR="001B3526" w:rsidRPr="001B3526" w:rsidRDefault="001B3526" w:rsidP="00FB0F86">
      <w:pPr>
        <w:ind w:firstLineChars="200" w:firstLine="460"/>
        <w:rPr>
          <w:rFonts w:ascii="宋体" w:eastAsia="宋体" w:hAnsi="宋体" w:cs="微软雅黑"/>
          <w:color w:val="222222"/>
          <w:sz w:val="23"/>
          <w:shd w:val="clear" w:color="auto" w:fill="FFFFFF"/>
        </w:rPr>
      </w:pPr>
      <w:proofErr w:type="spellStart"/>
      <w:r w:rsidRPr="001B3526">
        <w:rPr>
          <w:rFonts w:ascii="宋体" w:eastAsia="宋体" w:hAnsi="宋体" w:cs="微软雅黑"/>
          <w:color w:val="222222"/>
          <w:sz w:val="23"/>
          <w:shd w:val="clear" w:color="auto" w:fill="FFFFFF"/>
        </w:rPr>
        <w:t>ResNet</w:t>
      </w:r>
      <w:proofErr w:type="spellEnd"/>
      <w:r w:rsidRPr="001B3526">
        <w:rPr>
          <w:rFonts w:ascii="宋体" w:eastAsia="宋体" w:hAnsi="宋体" w:cs="微软雅黑"/>
          <w:color w:val="222222"/>
          <w:sz w:val="23"/>
          <w:shd w:val="clear" w:color="auto" w:fill="FFFFFF"/>
        </w:rPr>
        <w:t>(Residual Neural Network)</w:t>
      </w:r>
      <w:r w:rsidRPr="001B3526">
        <w:rPr>
          <w:rFonts w:ascii="宋体" w:eastAsia="宋体" w:hAnsi="宋体" w:cs="微软雅黑" w:hint="eastAsia"/>
          <w:color w:val="222222"/>
          <w:sz w:val="23"/>
          <w:shd w:val="clear" w:color="auto" w:fill="FFFFFF"/>
        </w:rPr>
        <w:t>通过采用残差单元</w:t>
      </w:r>
      <w:r w:rsidRPr="001B3526">
        <w:rPr>
          <w:rFonts w:ascii="宋体" w:eastAsia="宋体" w:hAnsi="宋体" w:cs="微软雅黑"/>
          <w:color w:val="222222"/>
          <w:sz w:val="23"/>
          <w:shd w:val="clear" w:color="auto" w:fill="FFFFFF"/>
        </w:rPr>
        <w:t>(Residual Unit)</w:t>
      </w:r>
      <w:r w:rsidRPr="001B3526">
        <w:rPr>
          <w:rFonts w:ascii="宋体" w:eastAsia="宋体" w:hAnsi="宋体" w:cs="微软雅黑" w:hint="eastAsia"/>
          <w:color w:val="222222"/>
          <w:sz w:val="23"/>
          <w:shd w:val="clear" w:color="auto" w:fill="FFFFFF"/>
        </w:rPr>
        <w:t>训练超深层次的神经网络，取得了</w:t>
      </w:r>
      <w:r w:rsidRPr="001B3526">
        <w:rPr>
          <w:rFonts w:ascii="宋体" w:eastAsia="宋体" w:hAnsi="宋体" w:cs="微软雅黑"/>
          <w:color w:val="222222"/>
          <w:sz w:val="23"/>
          <w:shd w:val="clear" w:color="auto" w:fill="FFFFFF"/>
        </w:rPr>
        <w:t xml:space="preserve"> 2015 </w:t>
      </w:r>
      <w:r w:rsidRPr="001B3526">
        <w:rPr>
          <w:rFonts w:ascii="宋体" w:eastAsia="宋体" w:hAnsi="宋体" w:cs="微软雅黑" w:hint="eastAsia"/>
          <w:color w:val="222222"/>
          <w:sz w:val="23"/>
          <w:shd w:val="clear" w:color="auto" w:fill="FFFFFF"/>
        </w:rPr>
        <w:t>年</w:t>
      </w:r>
      <w:r w:rsidRPr="001B3526">
        <w:rPr>
          <w:rFonts w:ascii="宋体" w:eastAsia="宋体" w:hAnsi="宋体" w:cs="微软雅黑"/>
          <w:color w:val="222222"/>
          <w:sz w:val="23"/>
          <w:shd w:val="clear" w:color="auto" w:fill="FFFFFF"/>
        </w:rPr>
        <w:t xml:space="preserve"> ILSVRC </w:t>
      </w:r>
      <w:r w:rsidRPr="001B3526">
        <w:rPr>
          <w:rFonts w:ascii="宋体" w:eastAsia="宋体" w:hAnsi="宋体" w:cs="微软雅黑" w:hint="eastAsia"/>
          <w:color w:val="222222"/>
          <w:sz w:val="23"/>
          <w:shd w:val="clear" w:color="auto" w:fill="FFFFFF"/>
        </w:rPr>
        <w:t>大赛的分类准确率第一名，其最深的网络结构可达</w:t>
      </w:r>
      <w:r w:rsidRPr="001B3526">
        <w:rPr>
          <w:rFonts w:ascii="宋体" w:eastAsia="宋体" w:hAnsi="宋体" w:cs="微软雅黑"/>
          <w:color w:val="222222"/>
          <w:sz w:val="23"/>
          <w:shd w:val="clear" w:color="auto" w:fill="FFFFFF"/>
        </w:rPr>
        <w:t xml:space="preserve"> 152 </w:t>
      </w:r>
      <w:r w:rsidRPr="001B3526">
        <w:rPr>
          <w:rFonts w:ascii="宋体" w:eastAsia="宋体" w:hAnsi="宋体" w:cs="微软雅黑" w:hint="eastAsia"/>
          <w:color w:val="222222"/>
          <w:sz w:val="23"/>
          <w:shd w:val="clear" w:color="auto" w:fill="FFFFFF"/>
        </w:rPr>
        <w:t>层。</w:t>
      </w:r>
    </w:p>
    <w:p w14:paraId="6B4223DF" w14:textId="6CCE9F8A" w:rsidR="001B3526" w:rsidRPr="00FB0F86" w:rsidRDefault="001B3526" w:rsidP="00FB0F86">
      <w:pPr>
        <w:ind w:firstLineChars="200" w:firstLine="460"/>
        <w:rPr>
          <w:rFonts w:ascii="宋体" w:eastAsia="宋体" w:hAnsi="宋体" w:cs="微软雅黑"/>
          <w:color w:val="222222"/>
          <w:sz w:val="23"/>
          <w:shd w:val="clear" w:color="auto" w:fill="FFFFFF"/>
        </w:rPr>
      </w:pPr>
      <w:proofErr w:type="spellStart"/>
      <w:r w:rsidRPr="00FB0F86">
        <w:rPr>
          <w:rFonts w:ascii="宋体" w:eastAsia="宋体" w:hAnsi="宋体" w:cs="微软雅黑"/>
          <w:color w:val="222222"/>
          <w:sz w:val="23"/>
          <w:shd w:val="clear" w:color="auto" w:fill="FFFFFF"/>
        </w:rPr>
        <w:t>ResNet</w:t>
      </w:r>
      <w:proofErr w:type="spellEnd"/>
      <w:r w:rsidRPr="00FB0F86">
        <w:rPr>
          <w:rFonts w:ascii="宋体" w:eastAsia="宋体" w:hAnsi="宋体" w:cs="微软雅黑"/>
          <w:color w:val="222222"/>
          <w:sz w:val="23"/>
          <w:shd w:val="clear" w:color="auto" w:fill="FFFFFF"/>
        </w:rPr>
        <w:t xml:space="preserve"> </w:t>
      </w:r>
      <w:r w:rsidRPr="00FB0F86">
        <w:rPr>
          <w:rFonts w:ascii="宋体" w:eastAsia="宋体" w:hAnsi="宋体" w:cs="微软雅黑" w:hint="eastAsia"/>
          <w:color w:val="222222"/>
          <w:sz w:val="23"/>
          <w:shd w:val="clear" w:color="auto" w:fill="FFFFFF"/>
        </w:rPr>
        <w:t>的核心思想是残差单元的引入。假定某段神经网络的输入是</w:t>
      </w:r>
      <w:r w:rsidRPr="00FB0F86">
        <w:rPr>
          <w:rFonts w:ascii="宋体" w:eastAsia="宋体" w:hAnsi="宋体" w:cs="微软雅黑"/>
          <w:color w:val="222222"/>
          <w:sz w:val="23"/>
          <w:shd w:val="clear" w:color="auto" w:fill="FFFFFF"/>
        </w:rPr>
        <w:t xml:space="preserve"> x</w:t>
      </w:r>
      <w:r w:rsidRPr="00FB0F86">
        <w:rPr>
          <w:rFonts w:ascii="宋体" w:eastAsia="宋体" w:hAnsi="宋体" w:cs="微软雅黑" w:hint="eastAsia"/>
          <w:color w:val="222222"/>
          <w:sz w:val="23"/>
          <w:shd w:val="clear" w:color="auto" w:fill="FFFFFF"/>
        </w:rPr>
        <w:t>，期望输出是</w:t>
      </w:r>
      <w:r w:rsidRPr="00FB0F86">
        <w:rPr>
          <w:rFonts w:ascii="宋体" w:eastAsia="宋体" w:hAnsi="宋体" w:cs="微软雅黑"/>
          <w:color w:val="222222"/>
          <w:sz w:val="23"/>
          <w:shd w:val="clear" w:color="auto" w:fill="FFFFFF"/>
        </w:rPr>
        <w:t xml:space="preserve"> H(x)</w:t>
      </w:r>
      <w:r w:rsidRPr="00FB0F86">
        <w:rPr>
          <w:rFonts w:ascii="宋体" w:eastAsia="宋体" w:hAnsi="宋体" w:cs="微软雅黑" w:hint="eastAsia"/>
          <w:color w:val="222222"/>
          <w:sz w:val="23"/>
          <w:shd w:val="clear" w:color="auto" w:fill="FFFFFF"/>
        </w:rPr>
        <w:t>，如果把</w:t>
      </w:r>
      <w:r w:rsidRPr="00FB0F86">
        <w:rPr>
          <w:rFonts w:ascii="宋体" w:eastAsia="宋体" w:hAnsi="宋体" w:cs="微软雅黑"/>
          <w:color w:val="222222"/>
          <w:sz w:val="23"/>
          <w:shd w:val="clear" w:color="auto" w:fill="FFFFFF"/>
        </w:rPr>
        <w:t xml:space="preserve"> x </w:t>
      </w:r>
      <w:r w:rsidRPr="00FB0F86">
        <w:rPr>
          <w:rFonts w:ascii="宋体" w:eastAsia="宋体" w:hAnsi="宋体" w:cs="微软雅黑" w:hint="eastAsia"/>
          <w:color w:val="222222"/>
          <w:sz w:val="23"/>
          <w:shd w:val="clear" w:color="auto" w:fill="FFFFFF"/>
        </w:rPr>
        <w:t>直接传到输出作为初始结果，此时需要学习的目标就转化为</w:t>
      </w:r>
      <w:r w:rsidRPr="00FB0F86">
        <w:rPr>
          <w:rFonts w:ascii="宋体" w:eastAsia="宋体" w:hAnsi="宋体" w:cs="微软雅黑"/>
          <w:color w:val="222222"/>
          <w:sz w:val="23"/>
          <w:shd w:val="clear" w:color="auto" w:fill="FFFFFF"/>
        </w:rPr>
        <w:t xml:space="preserve"> F(x) = H(x) - x</w:t>
      </w:r>
      <w:r w:rsidRPr="00FB0F86">
        <w:rPr>
          <w:rFonts w:ascii="宋体" w:eastAsia="宋体" w:hAnsi="宋体" w:cs="微软雅黑" w:hint="eastAsia"/>
          <w:color w:val="222222"/>
          <w:sz w:val="23"/>
          <w:shd w:val="clear" w:color="auto" w:fill="FFFFFF"/>
        </w:rPr>
        <w:t>。</w:t>
      </w:r>
      <w:proofErr w:type="spellStart"/>
      <w:r w:rsidRPr="00FB0F86">
        <w:rPr>
          <w:rFonts w:ascii="宋体" w:eastAsia="宋体" w:hAnsi="宋体" w:cs="微软雅黑"/>
          <w:color w:val="222222"/>
          <w:sz w:val="23"/>
          <w:shd w:val="clear" w:color="auto" w:fill="FFFFFF"/>
        </w:rPr>
        <w:t>ResNet</w:t>
      </w:r>
      <w:proofErr w:type="spellEnd"/>
      <w:r w:rsidRPr="00FB0F86">
        <w:rPr>
          <w:rFonts w:ascii="宋体" w:eastAsia="宋体" w:hAnsi="宋体" w:cs="微软雅黑"/>
          <w:color w:val="222222"/>
          <w:sz w:val="23"/>
          <w:shd w:val="clear" w:color="auto" w:fill="FFFFFF"/>
        </w:rPr>
        <w:t xml:space="preserve"> </w:t>
      </w:r>
      <w:r w:rsidRPr="00FB0F86">
        <w:rPr>
          <w:rFonts w:ascii="宋体" w:eastAsia="宋体" w:hAnsi="宋体" w:cs="微软雅黑" w:hint="eastAsia"/>
          <w:color w:val="222222"/>
          <w:sz w:val="23"/>
          <w:shd w:val="clear" w:color="auto" w:fill="FFFFFF"/>
        </w:rPr>
        <w:t>即是利用残差单元将学习目标从完整的输出</w:t>
      </w:r>
      <w:r w:rsidRPr="00FB0F86">
        <w:rPr>
          <w:rFonts w:ascii="宋体" w:eastAsia="宋体" w:hAnsi="宋体" w:cs="微软雅黑"/>
          <w:color w:val="222222"/>
          <w:sz w:val="23"/>
          <w:shd w:val="clear" w:color="auto" w:fill="FFFFFF"/>
        </w:rPr>
        <w:t xml:space="preserve"> H(x) </w:t>
      </w:r>
      <w:r w:rsidRPr="00FB0F86">
        <w:rPr>
          <w:rFonts w:ascii="宋体" w:eastAsia="宋体" w:hAnsi="宋体" w:cs="微软雅黑" w:hint="eastAsia"/>
          <w:color w:val="222222"/>
          <w:sz w:val="23"/>
          <w:shd w:val="clear" w:color="auto" w:fill="FFFFFF"/>
        </w:rPr>
        <w:t>转化为残差</w:t>
      </w:r>
      <w:r w:rsidRPr="00FB0F86">
        <w:rPr>
          <w:rFonts w:ascii="宋体" w:eastAsia="宋体" w:hAnsi="宋体" w:cs="微软雅黑"/>
          <w:color w:val="222222"/>
          <w:sz w:val="23"/>
          <w:shd w:val="clear" w:color="auto" w:fill="FFFFFF"/>
        </w:rPr>
        <w:t xml:space="preserve"> H(x) - x</w:t>
      </w:r>
      <w:r w:rsidRPr="00FB0F86">
        <w:rPr>
          <w:rFonts w:ascii="宋体" w:eastAsia="宋体" w:hAnsi="宋体" w:cs="微软雅黑" w:hint="eastAsia"/>
          <w:color w:val="222222"/>
          <w:sz w:val="23"/>
          <w:shd w:val="clear" w:color="auto" w:fill="FFFFFF"/>
        </w:rPr>
        <w:t>。</w:t>
      </w:r>
      <w:r w:rsidR="00362728">
        <w:rPr>
          <w:rFonts w:ascii="宋体" w:eastAsia="宋体" w:hAnsi="宋体" w:cs="微软雅黑" w:hint="eastAsia"/>
          <w:color w:val="222222"/>
          <w:sz w:val="23"/>
          <w:shd w:val="clear" w:color="auto" w:fill="FFFFFF"/>
        </w:rPr>
        <w:t>下图</w:t>
      </w:r>
      <w:r w:rsidRPr="00FB0F86">
        <w:rPr>
          <w:rFonts w:ascii="宋体" w:eastAsia="宋体" w:hAnsi="宋体" w:cs="微软雅黑" w:hint="eastAsia"/>
          <w:color w:val="222222"/>
          <w:sz w:val="23"/>
          <w:shd w:val="clear" w:color="auto" w:fill="FFFFFF"/>
        </w:rPr>
        <w:t>展示了一个基本的残差学习模块</w:t>
      </w:r>
      <w:r w:rsidRPr="00FB0F86">
        <w:rPr>
          <w:rFonts w:ascii="宋体" w:eastAsia="宋体" w:hAnsi="宋体" w:cs="微软雅黑"/>
          <w:color w:val="222222"/>
          <w:sz w:val="23"/>
          <w:shd w:val="clear" w:color="auto" w:fill="FFFFFF"/>
        </w:rPr>
        <w:t>:</w:t>
      </w:r>
    </w:p>
    <w:p w14:paraId="1C547514" w14:textId="77777777" w:rsidR="00FB0F86" w:rsidRDefault="00000000" w:rsidP="00FB0F86">
      <w:pPr>
        <w:keepNext/>
        <w:spacing w:before="0" w:after="0" w:line="360" w:lineRule="auto"/>
        <w:jc w:val="center"/>
      </w:pPr>
      <w:r w:rsidRPr="002F608F">
        <w:rPr>
          <w:rFonts w:ascii="宋体" w:eastAsia="宋体" w:hAnsi="宋体" w:cs="Times New Roman"/>
          <w:noProof/>
          <w:color w:val="292929"/>
          <w:spacing w:val="-1"/>
          <w:sz w:val="24"/>
          <w:shd w:val="clear" w:color="auto" w:fill="FFFFFF"/>
        </w:rPr>
        <w:lastRenderedPageBreak/>
        <w:drawing>
          <wp:inline distT="0" distB="0" distL="0" distR="0" wp14:anchorId="6DE86E5C" wp14:editId="63A54330">
            <wp:extent cx="3020291" cy="1607127"/>
            <wp:effectExtent l="0" t="0" r="2540" b="635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6"/>
                    <a:srcRect/>
                    <a:stretch/>
                  </pic:blipFill>
                  <pic:spPr>
                    <a:xfrm>
                      <a:off x="0" y="0"/>
                      <a:ext cx="3083118" cy="1640558"/>
                    </a:xfrm>
                    <a:prstGeom prst="rect">
                      <a:avLst/>
                    </a:prstGeom>
                  </pic:spPr>
                </pic:pic>
              </a:graphicData>
            </a:graphic>
          </wp:inline>
        </w:drawing>
      </w:r>
    </w:p>
    <w:p w14:paraId="2592682C" w14:textId="642E2C33" w:rsidR="0047123F" w:rsidRPr="002F608F" w:rsidRDefault="00FB0F86" w:rsidP="00FB0F86">
      <w:pPr>
        <w:pStyle w:val="ab"/>
        <w:jc w:val="center"/>
        <w:rPr>
          <w:rFonts w:ascii="宋体" w:eastAsia="宋体" w:hAnsi="宋体" w:cs="Times New Roman"/>
          <w:color w:val="292929"/>
          <w:spacing w:val="-1"/>
          <w:sz w:val="24"/>
          <w:shd w:val="clear" w:color="auto" w:fill="FFFFFF"/>
        </w:rPr>
      </w:pPr>
      <w:r>
        <w:t xml:space="preserve">Figure </w:t>
      </w:r>
      <w:r>
        <w:fldChar w:fldCharType="begin"/>
      </w:r>
      <w:r>
        <w:instrText xml:space="preserve"> SEQ Figure \* ARABIC </w:instrText>
      </w:r>
      <w:r>
        <w:fldChar w:fldCharType="separate"/>
      </w:r>
      <w:r w:rsidR="00AA022C">
        <w:rPr>
          <w:noProof/>
        </w:rPr>
        <w:t>15</w:t>
      </w:r>
      <w:r>
        <w:fldChar w:fldCharType="end"/>
      </w:r>
      <w:r>
        <w:t xml:space="preserve"> </w:t>
      </w:r>
      <w:r w:rsidRPr="00AE26F8">
        <w:t>残差学习模块示意图</w:t>
      </w:r>
    </w:p>
    <w:p w14:paraId="4FC52EF0" w14:textId="4C7D8653" w:rsidR="001B3526" w:rsidRPr="00FB0F86" w:rsidRDefault="001B3526" w:rsidP="00FB0F86">
      <w:pPr>
        <w:ind w:firstLineChars="200" w:firstLine="460"/>
        <w:rPr>
          <w:rFonts w:ascii="宋体" w:eastAsia="宋体" w:hAnsi="宋体" w:cs="微软雅黑"/>
          <w:color w:val="222222"/>
          <w:sz w:val="23"/>
          <w:shd w:val="clear" w:color="auto" w:fill="FFFFFF"/>
        </w:rPr>
      </w:pPr>
      <w:r w:rsidRPr="00FB0F86">
        <w:rPr>
          <w:rFonts w:ascii="宋体" w:eastAsia="宋体" w:hAnsi="宋体" w:cs="微软雅黑" w:hint="eastAsia"/>
          <w:color w:val="222222"/>
          <w:sz w:val="23"/>
          <w:shd w:val="clear" w:color="auto" w:fill="FFFFFF"/>
        </w:rPr>
        <w:t>与直连卷积神经网络不同，</w:t>
      </w:r>
      <w:proofErr w:type="spellStart"/>
      <w:r w:rsidRPr="00FB0F86">
        <w:rPr>
          <w:rFonts w:ascii="宋体" w:eastAsia="宋体" w:hAnsi="宋体" w:cs="微软雅黑"/>
          <w:color w:val="222222"/>
          <w:sz w:val="23"/>
          <w:shd w:val="clear" w:color="auto" w:fill="FFFFFF"/>
        </w:rPr>
        <w:t>ResNet</w:t>
      </w:r>
      <w:proofErr w:type="spellEnd"/>
      <w:r w:rsidRPr="00FB0F86">
        <w:rPr>
          <w:rFonts w:ascii="宋体" w:eastAsia="宋体" w:hAnsi="宋体" w:cs="微软雅黑" w:hint="eastAsia"/>
          <w:color w:val="222222"/>
          <w:sz w:val="23"/>
          <w:shd w:val="clear" w:color="auto" w:fill="FFFFFF"/>
        </w:rPr>
        <w:t>通过多个旁路的支线将输入连接到后面的层，从而引入残差学习，与传统的卷积层信息传递相比保存了信息的完整性，简化了学习目标和难度。</w:t>
      </w:r>
      <w:r w:rsidR="00362728">
        <w:rPr>
          <w:rFonts w:ascii="宋体" w:eastAsia="宋体" w:hAnsi="宋体" w:cs="微软雅黑" w:hint="eastAsia"/>
          <w:color w:val="222222"/>
          <w:sz w:val="23"/>
          <w:shd w:val="clear" w:color="auto" w:fill="FFFFFF"/>
        </w:rPr>
        <w:t>下图</w:t>
      </w:r>
      <w:r w:rsidRPr="00FB0F86">
        <w:rPr>
          <w:rFonts w:ascii="宋体" w:eastAsia="宋体" w:hAnsi="宋体" w:cs="微软雅黑" w:hint="eastAsia"/>
          <w:color w:val="222222"/>
          <w:sz w:val="23"/>
          <w:shd w:val="clear" w:color="auto" w:fill="FFFFFF"/>
        </w:rPr>
        <w:t>展示了不同层数的</w:t>
      </w:r>
      <w:proofErr w:type="spellStart"/>
      <w:r w:rsidRPr="00FB0F86">
        <w:rPr>
          <w:rFonts w:ascii="宋体" w:eastAsia="宋体" w:hAnsi="宋体" w:cs="微软雅黑"/>
          <w:color w:val="222222"/>
          <w:sz w:val="23"/>
          <w:shd w:val="clear" w:color="auto" w:fill="FFFFFF"/>
        </w:rPr>
        <w:t>ResNet</w:t>
      </w:r>
      <w:proofErr w:type="spellEnd"/>
      <w:r w:rsidRPr="00FB0F86">
        <w:rPr>
          <w:rFonts w:ascii="宋体" w:eastAsia="宋体" w:hAnsi="宋体" w:cs="微软雅黑" w:hint="eastAsia"/>
          <w:color w:val="222222"/>
          <w:sz w:val="23"/>
          <w:shd w:val="clear" w:color="auto" w:fill="FFFFFF"/>
        </w:rPr>
        <w:t>的网络结构，都是通过基本的两层和三层残差模块连接而成：</w:t>
      </w:r>
    </w:p>
    <w:p w14:paraId="0F06D353" w14:textId="77777777" w:rsidR="00FB0F86" w:rsidRDefault="00000000" w:rsidP="00FB0F86">
      <w:pPr>
        <w:keepNext/>
        <w:spacing w:before="0" w:after="0" w:line="360" w:lineRule="auto"/>
        <w:jc w:val="center"/>
      </w:pPr>
      <w:r w:rsidRPr="002F608F">
        <w:rPr>
          <w:rFonts w:ascii="宋体" w:eastAsia="宋体" w:hAnsi="宋体" w:cs="Times New Roman"/>
          <w:noProof/>
          <w:color w:val="292929"/>
          <w:spacing w:val="-1"/>
          <w:sz w:val="24"/>
          <w:shd w:val="clear" w:color="auto" w:fill="FFFFFF"/>
        </w:rPr>
        <w:drawing>
          <wp:inline distT="0" distB="0" distL="0" distR="0" wp14:anchorId="648CAD51" wp14:editId="1227D95A">
            <wp:extent cx="5837382" cy="2724727"/>
            <wp:effectExtent l="0" t="0" r="5080" b="635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7"/>
                    <a:stretch/>
                  </pic:blipFill>
                  <pic:spPr>
                    <a:xfrm>
                      <a:off x="0" y="0"/>
                      <a:ext cx="5859537" cy="2735068"/>
                    </a:xfrm>
                    <a:prstGeom prst="rect">
                      <a:avLst/>
                    </a:prstGeom>
                  </pic:spPr>
                </pic:pic>
              </a:graphicData>
            </a:graphic>
          </wp:inline>
        </w:drawing>
      </w:r>
    </w:p>
    <w:p w14:paraId="0C415155" w14:textId="00866A35" w:rsidR="0047123F" w:rsidRPr="00FB0F86" w:rsidRDefault="00FB0F86" w:rsidP="00FB0F86">
      <w:pPr>
        <w:pStyle w:val="ab"/>
        <w:jc w:val="center"/>
        <w:rPr>
          <w:rFonts w:ascii="宋体" w:eastAsia="宋体" w:hAnsi="宋体" w:cs="Times New Roman" w:hint="eastAsia"/>
          <w:color w:val="292929"/>
          <w:spacing w:val="-1"/>
          <w:sz w:val="24"/>
          <w:shd w:val="clear" w:color="auto" w:fill="FFFFFF"/>
        </w:rPr>
      </w:pPr>
      <w:r>
        <w:t xml:space="preserve">Figure </w:t>
      </w:r>
      <w:r>
        <w:fldChar w:fldCharType="begin"/>
      </w:r>
      <w:r>
        <w:instrText xml:space="preserve"> SEQ Figure \* ARABIC </w:instrText>
      </w:r>
      <w:r>
        <w:fldChar w:fldCharType="separate"/>
      </w:r>
      <w:r w:rsidR="00AA022C">
        <w:rPr>
          <w:noProof/>
        </w:rPr>
        <w:t>16</w:t>
      </w:r>
      <w:r>
        <w:fldChar w:fldCharType="end"/>
      </w:r>
      <w:r>
        <w:t xml:space="preserve"> </w:t>
      </w:r>
      <w:proofErr w:type="spellStart"/>
      <w:r w:rsidRPr="00F75253">
        <w:t>ResNet</w:t>
      </w:r>
      <w:proofErr w:type="spellEnd"/>
      <w:r w:rsidRPr="00F75253">
        <w:t>网络结构配置</w:t>
      </w:r>
    </w:p>
    <w:p w14:paraId="40D9EE10" w14:textId="77777777" w:rsidR="0047123F" w:rsidRPr="002F608F" w:rsidRDefault="0047123F">
      <w:pPr>
        <w:spacing w:before="0" w:after="0" w:line="360" w:lineRule="auto"/>
        <w:jc w:val="both"/>
        <w:rPr>
          <w:rFonts w:ascii="宋体" w:eastAsia="宋体" w:hAnsi="宋体" w:cs="Times New Roman"/>
          <w:color w:val="292929"/>
          <w:spacing w:val="-1"/>
          <w:sz w:val="21"/>
          <w:shd w:val="clear" w:color="auto" w:fill="FFFFFF"/>
        </w:rPr>
      </w:pPr>
    </w:p>
    <w:p w14:paraId="038EC0E5" w14:textId="77777777" w:rsidR="0047123F" w:rsidRPr="002F608F" w:rsidRDefault="00000000" w:rsidP="001B3526">
      <w:pPr>
        <w:pStyle w:val="2"/>
        <w:rPr>
          <w:rFonts w:ascii="宋体" w:eastAsia="宋体" w:hAnsi="宋体"/>
        </w:rPr>
      </w:pPr>
      <w:bookmarkStart w:id="30" w:name="_Toc134552745"/>
      <w:r w:rsidRPr="002F608F">
        <w:rPr>
          <w:rFonts w:ascii="宋体" w:eastAsia="宋体" w:hAnsi="宋体"/>
        </w:rPr>
        <w:t>7.2 网络实现</w:t>
      </w:r>
      <w:bookmarkEnd w:id="30"/>
    </w:p>
    <w:p w14:paraId="168AC5F2" w14:textId="2D8CC147" w:rsidR="0047123F" w:rsidRPr="00FB0F86" w:rsidRDefault="001B3526" w:rsidP="00FB0F86">
      <w:pPr>
        <w:ind w:firstLineChars="200" w:firstLine="460"/>
        <w:rPr>
          <w:rFonts w:ascii="宋体" w:eastAsia="宋体" w:hAnsi="宋体" w:cs="微软雅黑"/>
          <w:color w:val="222222"/>
          <w:sz w:val="23"/>
          <w:shd w:val="clear" w:color="auto" w:fill="FFFFFF"/>
        </w:rPr>
      </w:pPr>
      <w:proofErr w:type="spellStart"/>
      <w:r w:rsidRPr="00FB0F86">
        <w:rPr>
          <w:rFonts w:ascii="宋体" w:eastAsia="宋体" w:hAnsi="宋体" w:cs="微软雅黑"/>
          <w:color w:val="222222"/>
          <w:sz w:val="23"/>
          <w:shd w:val="clear" w:color="auto" w:fill="FFFFFF"/>
        </w:rPr>
        <w:t>ResNet</w:t>
      </w:r>
      <w:proofErr w:type="spellEnd"/>
      <w:r w:rsidRPr="00FB0F86">
        <w:rPr>
          <w:rFonts w:ascii="宋体" w:eastAsia="宋体" w:hAnsi="宋体" w:cs="微软雅黑" w:hint="eastAsia"/>
          <w:color w:val="222222"/>
          <w:sz w:val="23"/>
          <w:shd w:val="clear" w:color="auto" w:fill="FFFFFF"/>
        </w:rPr>
        <w:t>包含多种不同的网络结构，其差异主要在于网络层数不同，经过多轮实验对比我们发现</w:t>
      </w:r>
      <w:r w:rsidRPr="00FB0F86">
        <w:rPr>
          <w:rFonts w:ascii="宋体" w:eastAsia="宋体" w:hAnsi="宋体" w:cs="微软雅黑"/>
          <w:color w:val="222222"/>
          <w:sz w:val="23"/>
          <w:shd w:val="clear" w:color="auto" w:fill="FFFFFF"/>
        </w:rPr>
        <w:t>ResNet18</w:t>
      </w:r>
      <w:r w:rsidRPr="00FB0F86">
        <w:rPr>
          <w:rFonts w:ascii="宋体" w:eastAsia="宋体" w:hAnsi="宋体" w:cs="微软雅黑" w:hint="eastAsia"/>
          <w:color w:val="222222"/>
          <w:sz w:val="23"/>
          <w:shd w:val="clear" w:color="auto" w:fill="FFFFFF"/>
        </w:rPr>
        <w:t>的效果较好，所以选择了</w:t>
      </w:r>
      <w:r w:rsidRPr="00FB0F86">
        <w:rPr>
          <w:rFonts w:ascii="宋体" w:eastAsia="宋体" w:hAnsi="宋体" w:cs="微软雅黑"/>
          <w:color w:val="222222"/>
          <w:sz w:val="23"/>
          <w:shd w:val="clear" w:color="auto" w:fill="FFFFFF"/>
        </w:rPr>
        <w:t>ResNet18</w:t>
      </w:r>
      <w:r w:rsidRPr="00FB0F86">
        <w:rPr>
          <w:rFonts w:ascii="宋体" w:eastAsia="宋体" w:hAnsi="宋体" w:cs="微软雅黑" w:hint="eastAsia"/>
          <w:color w:val="222222"/>
          <w:sz w:val="23"/>
          <w:shd w:val="clear" w:color="auto" w:fill="FFFFFF"/>
        </w:rPr>
        <w:t>进行训练。</w:t>
      </w:r>
      <w:r w:rsidRPr="00FB0F86">
        <w:rPr>
          <w:rFonts w:ascii="宋体" w:eastAsia="宋体" w:hAnsi="宋体" w:cs="微软雅黑"/>
          <w:color w:val="222222"/>
          <w:sz w:val="23"/>
          <w:shd w:val="clear" w:color="auto" w:fill="FFFFFF"/>
        </w:rPr>
        <w:t>ResNet18</w:t>
      </w:r>
      <w:r w:rsidRPr="00FB0F86">
        <w:rPr>
          <w:rFonts w:ascii="宋体" w:eastAsia="宋体" w:hAnsi="宋体" w:cs="微软雅黑" w:hint="eastAsia"/>
          <w:color w:val="222222"/>
          <w:sz w:val="23"/>
          <w:shd w:val="clear" w:color="auto" w:fill="FFFFFF"/>
        </w:rPr>
        <w:t>的结构如下</w:t>
      </w:r>
      <w:r w:rsidR="00000000" w:rsidRPr="00FB0F86">
        <w:rPr>
          <w:rFonts w:ascii="宋体" w:eastAsia="宋体" w:hAnsi="宋体" w:cs="微软雅黑"/>
          <w:color w:val="222222"/>
          <w:sz w:val="23"/>
          <w:shd w:val="clear" w:color="auto" w:fill="FFFFFF"/>
        </w:rPr>
        <w:t>：</w:t>
      </w:r>
    </w:p>
    <w:p w14:paraId="1571795F" w14:textId="77777777" w:rsidR="00362728" w:rsidRDefault="00000000" w:rsidP="00362728">
      <w:pPr>
        <w:keepNext/>
        <w:spacing w:before="0" w:after="0" w:line="360" w:lineRule="auto"/>
        <w:ind w:firstLineChars="200" w:firstLine="480"/>
        <w:jc w:val="center"/>
      </w:pPr>
      <w:r w:rsidRPr="002F608F">
        <w:rPr>
          <w:rFonts w:ascii="宋体" w:eastAsia="宋体" w:hAnsi="宋体" w:cs="Times New Roman"/>
          <w:noProof/>
          <w:color w:val="292929"/>
          <w:spacing w:val="-1"/>
          <w:sz w:val="24"/>
          <w:shd w:val="clear" w:color="auto" w:fill="FFFFFF"/>
        </w:rPr>
        <w:lastRenderedPageBreak/>
        <w:drawing>
          <wp:inline distT="0" distB="0" distL="0" distR="0" wp14:anchorId="0EF6260D" wp14:editId="40AAD68F">
            <wp:extent cx="5200073" cy="8525164"/>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8"/>
                    <a:srcRect b="423"/>
                    <a:stretch/>
                  </pic:blipFill>
                  <pic:spPr>
                    <a:xfrm>
                      <a:off x="0" y="0"/>
                      <a:ext cx="5276152" cy="8649890"/>
                    </a:xfrm>
                    <a:prstGeom prst="rect">
                      <a:avLst/>
                    </a:prstGeom>
                  </pic:spPr>
                </pic:pic>
              </a:graphicData>
            </a:graphic>
          </wp:inline>
        </w:drawing>
      </w:r>
    </w:p>
    <w:p w14:paraId="64D88398" w14:textId="1A942F2F" w:rsidR="0047123F" w:rsidRPr="002F608F" w:rsidRDefault="00362728" w:rsidP="00362728">
      <w:pPr>
        <w:pStyle w:val="ab"/>
        <w:jc w:val="center"/>
        <w:rPr>
          <w:rFonts w:ascii="宋体" w:eastAsia="宋体" w:hAnsi="宋体" w:cs="Times New Roman"/>
          <w:color w:val="292929"/>
          <w:spacing w:val="-1"/>
          <w:sz w:val="24"/>
          <w:shd w:val="clear" w:color="auto" w:fill="FFFFFF"/>
        </w:rPr>
      </w:pPr>
      <w:r>
        <w:t xml:space="preserve">Figure </w:t>
      </w:r>
      <w:r>
        <w:fldChar w:fldCharType="begin"/>
      </w:r>
      <w:r>
        <w:instrText xml:space="preserve"> SEQ Figure \* ARABIC </w:instrText>
      </w:r>
      <w:r>
        <w:fldChar w:fldCharType="separate"/>
      </w:r>
      <w:r w:rsidR="00AA022C">
        <w:rPr>
          <w:noProof/>
        </w:rPr>
        <w:t>17</w:t>
      </w:r>
      <w:r>
        <w:fldChar w:fldCharType="end"/>
      </w:r>
      <w:r>
        <w:t xml:space="preserve"> ResNet18 </w:t>
      </w:r>
      <w:r>
        <w:rPr>
          <w:rFonts w:hint="eastAsia"/>
        </w:rPr>
        <w:t>网络结构图</w:t>
      </w:r>
    </w:p>
    <w:p w14:paraId="0A460CBA" w14:textId="46508670" w:rsidR="0047123F" w:rsidRPr="00362728" w:rsidRDefault="00000000" w:rsidP="00362728">
      <w:pPr>
        <w:ind w:firstLineChars="200" w:firstLine="460"/>
        <w:rPr>
          <w:rFonts w:ascii="宋体" w:eastAsia="宋体" w:hAnsi="宋体" w:cs="微软雅黑"/>
          <w:color w:val="222222"/>
          <w:sz w:val="23"/>
          <w:shd w:val="clear" w:color="auto" w:fill="FFFFFF"/>
        </w:rPr>
      </w:pPr>
      <w:r w:rsidRPr="00362728">
        <w:rPr>
          <w:rFonts w:ascii="宋体" w:eastAsia="宋体" w:hAnsi="宋体" w:cs="微软雅黑"/>
          <w:color w:val="222222"/>
          <w:sz w:val="23"/>
          <w:shd w:val="clear" w:color="auto" w:fill="FFFFFF"/>
        </w:rPr>
        <w:lastRenderedPageBreak/>
        <w:t>与之前的网络相比，这次我们的CNN模型的一个关键变化是增加了resudial块，它将原始输入添加回通过一个或多个卷积层传递输入获得的输出特征图。这个看似很小的变化使模型的性能有了很大的提高。此外，在每个卷积层之后，我们将添加一个批量归一化层，该层对前一层的输出进行归一化。</w:t>
      </w:r>
    </w:p>
    <w:p w14:paraId="3C62EF92" w14:textId="77777777" w:rsidR="0047123F" w:rsidRPr="00362728" w:rsidRDefault="00000000" w:rsidP="00362728">
      <w:pPr>
        <w:ind w:firstLineChars="200" w:firstLine="460"/>
        <w:rPr>
          <w:rFonts w:ascii="宋体" w:eastAsia="宋体" w:hAnsi="宋体" w:cs="微软雅黑"/>
          <w:color w:val="222222"/>
          <w:sz w:val="23"/>
          <w:shd w:val="clear" w:color="auto" w:fill="FFFFFF"/>
        </w:rPr>
      </w:pPr>
      <w:r w:rsidRPr="00362728">
        <w:rPr>
          <w:rFonts w:ascii="宋体" w:eastAsia="宋体" w:hAnsi="宋体" w:cs="微软雅黑"/>
          <w:color w:val="222222"/>
          <w:sz w:val="23"/>
          <w:shd w:val="clear" w:color="auto" w:fill="FFFFFF"/>
        </w:rPr>
        <w:t>残差连接：添加残差块将原始输入添加回通过一个或多个卷积层传递输入获得的输出特征图。</w:t>
      </w:r>
    </w:p>
    <w:p w14:paraId="63DEFE87" w14:textId="0696E9FC" w:rsidR="0047123F" w:rsidRPr="00362728" w:rsidRDefault="00000000" w:rsidP="00362728">
      <w:pPr>
        <w:ind w:firstLineChars="200" w:firstLine="460"/>
        <w:rPr>
          <w:rFonts w:ascii="宋体" w:eastAsia="宋体" w:hAnsi="宋体" w:cs="微软雅黑" w:hint="eastAsia"/>
          <w:color w:val="222222"/>
          <w:sz w:val="23"/>
          <w:shd w:val="clear" w:color="auto" w:fill="FFFFFF"/>
        </w:rPr>
      </w:pPr>
      <w:r w:rsidRPr="00362728">
        <w:rPr>
          <w:rFonts w:ascii="宋体" w:eastAsia="宋体" w:hAnsi="宋体" w:cs="微软雅黑"/>
          <w:color w:val="222222"/>
          <w:sz w:val="23"/>
          <w:shd w:val="clear" w:color="auto" w:fill="FFFFFF"/>
        </w:rPr>
        <w:t>批量归一化：在每个卷积层之后，我们添加一个批量归一化层，该层对前一层的输出进行归一化。这有点类似于数据规范化，只是它应用于层的输出，并且平均值和标准差是学习的参数。</w:t>
      </w:r>
    </w:p>
    <w:p w14:paraId="7CD77840" w14:textId="4CA00A97" w:rsidR="0047123F" w:rsidRPr="002F608F" w:rsidRDefault="00362728" w:rsidP="001B3526">
      <w:pPr>
        <w:pStyle w:val="2"/>
        <w:rPr>
          <w:rFonts w:ascii="宋体" w:eastAsia="宋体" w:hAnsi="宋体"/>
        </w:rPr>
      </w:pPr>
      <w:bookmarkStart w:id="31" w:name="_Toc134552746"/>
      <w:ins w:id="32" w:author="子杰 承" w:date="2023-05-09T19:07:00Z">
        <w:r>
          <w:rPr>
            <w:rFonts w:ascii="宋体" w:eastAsia="宋体" w:hAnsi="宋体"/>
          </w:rPr>
          <w:t>7</w:t>
        </w:r>
      </w:ins>
      <w:del w:id="33" w:author="子杰 承" w:date="2023-05-09T19:07:00Z">
        <w:r w:rsidR="00000000" w:rsidRPr="002F608F" w:rsidDel="00362728">
          <w:rPr>
            <w:rFonts w:ascii="宋体" w:eastAsia="宋体" w:hAnsi="宋体"/>
          </w:rPr>
          <w:delText>6</w:delText>
        </w:r>
      </w:del>
      <w:r w:rsidR="00000000" w:rsidRPr="002F608F">
        <w:rPr>
          <w:rFonts w:ascii="宋体" w:eastAsia="宋体" w:hAnsi="宋体"/>
        </w:rPr>
        <w:t>.3 实验</w:t>
      </w:r>
      <w:bookmarkEnd w:id="31"/>
    </w:p>
    <w:p w14:paraId="712D2F13" w14:textId="13326E8C" w:rsidR="0047123F" w:rsidRPr="002F608F" w:rsidRDefault="00362728" w:rsidP="001B3526">
      <w:pPr>
        <w:pStyle w:val="3"/>
        <w:rPr>
          <w:rFonts w:ascii="宋体" w:eastAsia="宋体" w:hAnsi="宋体" w:hint="eastAsia"/>
        </w:rPr>
      </w:pPr>
      <w:bookmarkStart w:id="34" w:name="_Toc134552747"/>
      <w:ins w:id="35" w:author="子杰 承" w:date="2023-05-09T19:07:00Z">
        <w:r>
          <w:rPr>
            <w:rFonts w:ascii="宋体" w:eastAsia="宋体" w:hAnsi="宋体"/>
          </w:rPr>
          <w:t>7</w:t>
        </w:r>
      </w:ins>
      <w:del w:id="36" w:author="子杰 承" w:date="2023-05-09T19:07:00Z">
        <w:r w:rsidR="00000000" w:rsidRPr="002F608F" w:rsidDel="00362728">
          <w:rPr>
            <w:rFonts w:ascii="宋体" w:eastAsia="宋体" w:hAnsi="宋体"/>
          </w:rPr>
          <w:delText>6</w:delText>
        </w:r>
      </w:del>
      <w:r w:rsidR="00000000" w:rsidRPr="002F608F">
        <w:rPr>
          <w:rFonts w:ascii="宋体" w:eastAsia="宋体" w:hAnsi="宋体"/>
        </w:rPr>
        <w:t>.3.1 数据</w:t>
      </w:r>
      <w:ins w:id="37" w:author="子杰 承" w:date="2023-05-09T19:09:00Z">
        <w:r>
          <w:rPr>
            <w:rFonts w:ascii="宋体" w:eastAsia="宋体" w:hAnsi="宋体" w:hint="eastAsia"/>
          </w:rPr>
          <w:t>预</w:t>
        </w:r>
      </w:ins>
      <w:del w:id="38" w:author="子杰 承" w:date="2023-05-09T19:08:00Z">
        <w:r w:rsidR="00000000" w:rsidRPr="002F608F" w:rsidDel="00362728">
          <w:rPr>
            <w:rFonts w:ascii="宋体" w:eastAsia="宋体" w:hAnsi="宋体"/>
          </w:rPr>
          <w:delText>获取</w:delText>
        </w:r>
      </w:del>
      <w:ins w:id="39" w:author="子杰 承" w:date="2023-05-09T19:06:00Z">
        <w:r>
          <w:rPr>
            <w:rFonts w:ascii="宋体" w:eastAsia="宋体" w:hAnsi="宋体" w:hint="eastAsia"/>
          </w:rPr>
          <w:t>处理</w:t>
        </w:r>
      </w:ins>
      <w:bookmarkEnd w:id="34"/>
    </w:p>
    <w:p w14:paraId="6D73E79B" w14:textId="1868B174" w:rsidR="0047123F" w:rsidRPr="00362728" w:rsidDel="00362728" w:rsidRDefault="00AA022C" w:rsidP="00AA022C">
      <w:pPr>
        <w:spacing w:before="0" w:after="0" w:line="360" w:lineRule="auto"/>
        <w:jc w:val="both"/>
        <w:rPr>
          <w:del w:id="40" w:author="子杰 承" w:date="2023-05-09T19:09:00Z"/>
          <w:rFonts w:ascii="宋体" w:eastAsia="宋体" w:hAnsi="宋体" w:cs="微软雅黑"/>
          <w:color w:val="222222"/>
          <w:sz w:val="23"/>
          <w:shd w:val="clear" w:color="auto" w:fill="FFFFFF"/>
        </w:rPr>
      </w:pPr>
      <w:r>
        <w:rPr>
          <w:rFonts w:ascii="宋体" w:eastAsia="宋体" w:hAnsi="宋体" w:cs="微软雅黑"/>
          <w:color w:val="222222"/>
          <w:sz w:val="23"/>
          <w:shd w:val="clear" w:color="auto" w:fill="FFFFFF"/>
        </w:rPr>
        <w:tab/>
      </w:r>
      <w:del w:id="41" w:author="子杰 承" w:date="2023-05-09T19:09:00Z">
        <w:r w:rsidR="001B3526" w:rsidRPr="00362728" w:rsidDel="00362728">
          <w:rPr>
            <w:rFonts w:ascii="宋体" w:eastAsia="宋体" w:hAnsi="宋体" w:cs="微软雅黑" w:hint="eastAsia"/>
            <w:color w:val="222222"/>
            <w:sz w:val="23"/>
            <w:shd w:val="clear" w:color="auto" w:fill="FFFFFF"/>
          </w:rPr>
          <w:delText>我们的数据集仍选择从</w:delText>
        </w:r>
        <w:r w:rsidR="001B3526" w:rsidRPr="00362728" w:rsidDel="00362728">
          <w:rPr>
            <w:rFonts w:ascii="宋体" w:eastAsia="宋体" w:hAnsi="宋体" w:cs="微软雅黑"/>
            <w:color w:val="222222"/>
            <w:sz w:val="23"/>
            <w:shd w:val="clear" w:color="auto" w:fill="FFFFFF"/>
          </w:rPr>
          <w:delText>kaggle</w:delText>
        </w:r>
        <w:r w:rsidR="001B3526" w:rsidRPr="00362728" w:rsidDel="00362728">
          <w:rPr>
            <w:rFonts w:ascii="宋体" w:eastAsia="宋体" w:hAnsi="宋体" w:cs="微软雅黑" w:hint="eastAsia"/>
            <w:color w:val="222222"/>
            <w:sz w:val="23"/>
            <w:shd w:val="clear" w:color="auto" w:fill="FFFFFF"/>
          </w:rPr>
          <w:delText>获得的面部表情识别（</w:delText>
        </w:r>
        <w:r w:rsidR="001B3526" w:rsidRPr="00362728" w:rsidDel="00362728">
          <w:rPr>
            <w:rFonts w:ascii="宋体" w:eastAsia="宋体" w:hAnsi="宋体" w:cs="微软雅黑"/>
            <w:color w:val="222222"/>
            <w:sz w:val="23"/>
            <w:shd w:val="clear" w:color="auto" w:fill="FFFFFF"/>
          </w:rPr>
          <w:delText>FER 2031</w:delText>
        </w:r>
        <w:r w:rsidR="001B3526" w:rsidRPr="00362728" w:rsidDel="00362728">
          <w:rPr>
            <w:rFonts w:ascii="宋体" w:eastAsia="宋体" w:hAnsi="宋体" w:cs="微软雅黑" w:hint="eastAsia"/>
            <w:color w:val="222222"/>
            <w:sz w:val="23"/>
            <w:shd w:val="clear" w:color="auto" w:fill="FFFFFF"/>
          </w:rPr>
          <w:delText>）数据集，下面是用于提高模型性能和减少训练时间的一些技术的简要说明。正则化是一种对学习算法进行轻微修改的技术，以使模型更好地泛化。这反过来又提高了模型对看不见的数据的性能。</w:delText>
        </w:r>
        <w:r w:rsidR="001B3526" w:rsidRPr="00362728" w:rsidDel="00362728">
          <w:rPr>
            <w:rFonts w:ascii="宋体" w:eastAsia="宋体" w:hAnsi="宋体" w:cs="微软雅黑"/>
            <w:color w:val="222222"/>
            <w:sz w:val="23"/>
            <w:shd w:val="clear" w:color="auto" w:fill="FFFFFF"/>
          </w:rPr>
          <w:delText>Fer13</w:delText>
        </w:r>
        <w:r w:rsidR="001B3526" w:rsidRPr="00362728" w:rsidDel="00362728">
          <w:rPr>
            <w:rFonts w:ascii="宋体" w:eastAsia="宋体" w:hAnsi="宋体" w:cs="微软雅黑" w:hint="eastAsia"/>
            <w:color w:val="222222"/>
            <w:sz w:val="23"/>
            <w:shd w:val="clear" w:color="auto" w:fill="FFFFFF"/>
          </w:rPr>
          <w:delText>数据集面临的最常见问题是避免过度拟合。当在图像中向右移动时，模型试图从训练数据中学习得太好的细节和噪声，最终导致在看不见的数据上表现不佳。换句话说，在向右移动时，模型的复杂性会增加，因此训练误差会减少，但测试误差不会减少。为了避免这种情况发生，使用了正则化技术</w:delText>
        </w:r>
        <w:r w:rsidR="00000000" w:rsidRPr="00362728" w:rsidDel="00362728">
          <w:rPr>
            <w:rFonts w:ascii="宋体" w:eastAsia="宋体" w:hAnsi="宋体" w:cs="微软雅黑"/>
            <w:color w:val="222222"/>
            <w:sz w:val="23"/>
            <w:shd w:val="clear" w:color="auto" w:fill="FFFFFF"/>
          </w:rPr>
          <w:delText xml:space="preserve">。 </w:delText>
        </w:r>
      </w:del>
    </w:p>
    <w:p w14:paraId="12892151" w14:textId="062A1DE9" w:rsidR="0047123F" w:rsidRPr="00362728" w:rsidDel="00362728" w:rsidRDefault="00000000" w:rsidP="00AA022C">
      <w:pPr>
        <w:pStyle w:val="4"/>
        <w:rPr>
          <w:del w:id="42" w:author="子杰 承" w:date="2023-05-09T19:07:00Z"/>
          <w:rFonts w:ascii="宋体" w:eastAsia="宋体" w:hAnsi="宋体" w:cs="微软雅黑"/>
          <w:color w:val="222222"/>
          <w:sz w:val="23"/>
          <w:shd w:val="clear" w:color="auto" w:fill="FFFFFF"/>
        </w:rPr>
      </w:pPr>
      <w:del w:id="43" w:author="子杰 承" w:date="2023-05-09T19:07:00Z">
        <w:r w:rsidRPr="00362728" w:rsidDel="00362728">
          <w:rPr>
            <w:rFonts w:ascii="宋体" w:eastAsia="宋体" w:hAnsi="宋体" w:cs="微软雅黑"/>
            <w:color w:val="222222"/>
            <w:sz w:val="23"/>
            <w:shd w:val="clear" w:color="auto" w:fill="FFFFFF"/>
          </w:rPr>
          <w:delText>6.3.1.1 构造数据集</w:delText>
        </w:r>
      </w:del>
    </w:p>
    <w:p w14:paraId="7D5276CA" w14:textId="2E234512" w:rsidR="001B3526" w:rsidRPr="00362728" w:rsidDel="00362728" w:rsidRDefault="00184827" w:rsidP="00AA022C">
      <w:pPr>
        <w:rPr>
          <w:del w:id="44" w:author="子杰 承" w:date="2023-05-09T19:07:00Z"/>
          <w:rFonts w:ascii="宋体" w:eastAsia="宋体" w:hAnsi="宋体" w:cs="微软雅黑" w:hint="eastAsia"/>
          <w:color w:val="222222"/>
          <w:sz w:val="23"/>
          <w:shd w:val="clear" w:color="auto" w:fill="FFFFFF"/>
        </w:rPr>
      </w:pPr>
      <w:del w:id="45" w:author="子杰 承" w:date="2023-05-09T19:07:00Z">
        <w:r w:rsidRPr="00184827" w:rsidDel="00362728">
          <w:rPr>
            <w:rFonts w:ascii="宋体" w:eastAsia="宋体" w:hAnsi="宋体" w:cs="微软雅黑"/>
            <w:color w:val="222222"/>
            <w:sz w:val="23"/>
            <w:shd w:val="clear" w:color="auto" w:fill="FFFFFF"/>
          </w:rPr>
          <w:delText>从 Fer2013.csv 中获取数据，根据表中的数据类型将其分割为训练集、验证集和测试集，每个数据集都由图像（48*48）和标签二元组构成，其数据量大小分别为28709、3589以及3589。</w:delText>
        </w:r>
      </w:del>
    </w:p>
    <w:p w14:paraId="108D6DBA" w14:textId="056C67AF" w:rsidR="0047123F" w:rsidRPr="00362728" w:rsidDel="00362728" w:rsidRDefault="00000000" w:rsidP="00AA022C">
      <w:pPr>
        <w:pStyle w:val="4"/>
        <w:rPr>
          <w:del w:id="46" w:author="子杰 承" w:date="2023-05-09T19:09:00Z"/>
          <w:rFonts w:ascii="宋体" w:eastAsia="宋体" w:hAnsi="宋体" w:cs="微软雅黑"/>
          <w:color w:val="222222"/>
          <w:sz w:val="23"/>
          <w:shd w:val="clear" w:color="auto" w:fill="FFFFFF"/>
        </w:rPr>
      </w:pPr>
      <w:del w:id="47" w:author="子杰 承" w:date="2023-05-09T19:07:00Z">
        <w:r w:rsidRPr="00362728" w:rsidDel="00362728">
          <w:rPr>
            <w:rFonts w:ascii="宋体" w:eastAsia="宋体" w:hAnsi="宋体" w:cs="微软雅黑"/>
            <w:color w:val="222222"/>
            <w:sz w:val="23"/>
            <w:shd w:val="clear" w:color="auto" w:fill="FFFFFF"/>
          </w:rPr>
          <w:delText>6</w:delText>
        </w:r>
      </w:del>
      <w:del w:id="48" w:author="子杰 承" w:date="2023-05-09T19:09:00Z">
        <w:r w:rsidRPr="00362728" w:rsidDel="00362728">
          <w:rPr>
            <w:rFonts w:ascii="宋体" w:eastAsia="宋体" w:hAnsi="宋体" w:cs="微软雅黑"/>
            <w:color w:val="222222"/>
            <w:sz w:val="23"/>
            <w:shd w:val="clear" w:color="auto" w:fill="FFFFFF"/>
          </w:rPr>
          <w:delText>.3.1.2 数据预处理</w:delText>
        </w:r>
      </w:del>
    </w:p>
    <w:p w14:paraId="407D9EA3" w14:textId="77777777" w:rsidR="00AA022C" w:rsidRDefault="00184827" w:rsidP="00AA022C">
      <w:pPr>
        <w:rPr>
          <w:rFonts w:ascii="宋体" w:eastAsia="宋体" w:hAnsi="宋体" w:cs="微软雅黑"/>
          <w:color w:val="222222"/>
          <w:sz w:val="23"/>
          <w:shd w:val="clear" w:color="auto" w:fill="FFFFFF"/>
        </w:rPr>
      </w:pPr>
      <w:r w:rsidRPr="00362728">
        <w:rPr>
          <w:rFonts w:ascii="宋体" w:eastAsia="宋体" w:hAnsi="宋体" w:cs="微软雅黑"/>
          <w:color w:val="222222"/>
          <w:sz w:val="23"/>
          <w:shd w:val="clear" w:color="auto" w:fill="FFFFFF"/>
        </w:rPr>
        <w:t>对</w:t>
      </w:r>
      <w:ins w:id="49" w:author="子杰 承" w:date="2023-05-09T19:08:00Z">
        <w:r w:rsidR="00362728" w:rsidRPr="00362728">
          <w:rPr>
            <w:rFonts w:ascii="宋体" w:eastAsia="宋体" w:hAnsi="宋体" w:cs="微软雅黑" w:hint="eastAsia"/>
            <w:color w:val="222222"/>
            <w:sz w:val="23"/>
            <w:shd w:val="clear" w:color="auto" w:fill="FFFFFF"/>
          </w:rPr>
          <w:t>于</w:t>
        </w:r>
      </w:ins>
      <w:proofErr w:type="spellStart"/>
      <w:ins w:id="50" w:author="子杰 承" w:date="2023-05-09T19:07:00Z">
        <w:r w:rsidR="00362728" w:rsidRPr="00362728">
          <w:rPr>
            <w:rFonts w:ascii="宋体" w:eastAsia="宋体" w:hAnsi="宋体" w:cs="微软雅黑" w:hint="eastAsia"/>
            <w:color w:val="222222"/>
            <w:sz w:val="23"/>
            <w:shd w:val="clear" w:color="auto" w:fill="FFFFFF"/>
          </w:rPr>
          <w:t>ResNet</w:t>
        </w:r>
      </w:ins>
      <w:proofErr w:type="spellEnd"/>
      <w:ins w:id="51" w:author="子杰 承" w:date="2023-05-09T19:08:00Z">
        <w:r w:rsidR="00362728" w:rsidRPr="00362728">
          <w:rPr>
            <w:rFonts w:ascii="宋体" w:eastAsia="宋体" w:hAnsi="宋体" w:cs="微软雅黑" w:hint="eastAsia"/>
            <w:color w:val="222222"/>
            <w:sz w:val="23"/>
            <w:shd w:val="clear" w:color="auto" w:fill="FFFFFF"/>
          </w:rPr>
          <w:t>的实验，我们对</w:t>
        </w:r>
      </w:ins>
      <w:r w:rsidRPr="00362728">
        <w:rPr>
          <w:rFonts w:ascii="宋体" w:eastAsia="宋体" w:hAnsi="宋体" w:cs="微软雅黑"/>
          <w:color w:val="222222"/>
          <w:sz w:val="23"/>
          <w:shd w:val="clear" w:color="auto" w:fill="FFFFFF"/>
        </w:rPr>
        <w:t>训练集进行</w:t>
      </w:r>
      <w:ins w:id="52" w:author="子杰 承" w:date="2023-05-09T19:08:00Z">
        <w:r w:rsidR="00362728" w:rsidRPr="00362728">
          <w:rPr>
            <w:rFonts w:ascii="宋体" w:eastAsia="宋体" w:hAnsi="宋体" w:cs="微软雅黑" w:hint="eastAsia"/>
            <w:color w:val="222222"/>
            <w:sz w:val="23"/>
            <w:shd w:val="clear" w:color="auto" w:fill="FFFFFF"/>
          </w:rPr>
          <w:t>了</w:t>
        </w:r>
      </w:ins>
      <w:r w:rsidRPr="00362728">
        <w:rPr>
          <w:rFonts w:ascii="宋体" w:eastAsia="宋体" w:hAnsi="宋体" w:cs="微软雅黑"/>
          <w:color w:val="222222"/>
          <w:sz w:val="23"/>
          <w:shd w:val="clear" w:color="auto" w:fill="FFFFFF"/>
        </w:rPr>
        <w:t>如下数据处理</w:t>
      </w:r>
      <w:del w:id="53" w:author="子杰 承" w:date="2023-05-09T19:08:00Z">
        <w:r w:rsidRPr="00362728" w:rsidDel="00362728">
          <w:rPr>
            <w:rFonts w:ascii="宋体" w:eastAsia="宋体" w:hAnsi="宋体" w:cs="微软雅黑"/>
            <w:color w:val="222222"/>
            <w:sz w:val="23"/>
            <w:shd w:val="clear" w:color="auto" w:fill="FFFFFF"/>
          </w:rPr>
          <w:delText>，为了通过数据增强的方式扩充数据集，避免过拟合</w:delText>
        </w:r>
      </w:del>
      <w:r w:rsidRPr="00362728">
        <w:rPr>
          <w:rFonts w:ascii="宋体" w:eastAsia="宋体" w:hAnsi="宋体" w:cs="微软雅黑"/>
          <w:color w:val="222222"/>
          <w:sz w:val="23"/>
          <w:shd w:val="clear" w:color="auto" w:fill="FFFFFF"/>
        </w:rPr>
        <w:t>：</w:t>
      </w:r>
    </w:p>
    <w:p w14:paraId="5C46D991" w14:textId="77777777" w:rsidR="00AA022C" w:rsidRDefault="00AA022C" w:rsidP="00AA022C">
      <w:pPr>
        <w:ind w:left="380" w:firstLine="460"/>
        <w:rPr>
          <w:rFonts w:ascii="宋体" w:eastAsia="宋体" w:hAnsi="宋体" w:cs="微软雅黑"/>
          <w:color w:val="222222"/>
          <w:sz w:val="23"/>
          <w:shd w:val="clear" w:color="auto" w:fill="FFFFFF"/>
        </w:rPr>
      </w:pPr>
      <w:r w:rsidRPr="00AA022C">
        <w:rPr>
          <w:rFonts w:ascii="宋体" w:eastAsia="宋体" w:hAnsi="宋体" w:cs="微软雅黑" w:hint="eastAsia"/>
          <w:color w:val="222222"/>
          <w:sz w:val="23"/>
          <w:shd w:val="clear" w:color="auto" w:fill="FFFFFF"/>
        </w:rPr>
        <w:t>1</w:t>
      </w:r>
      <w:r w:rsidRPr="00AA022C">
        <w:rPr>
          <w:rFonts w:ascii="宋体" w:eastAsia="宋体" w:hAnsi="宋体" w:cs="微软雅黑"/>
          <w:color w:val="222222"/>
          <w:sz w:val="23"/>
          <w:shd w:val="clear" w:color="auto" w:fill="FFFFFF"/>
        </w:rPr>
        <w:t>.</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将图像转化为灰度图。</w:t>
      </w:r>
    </w:p>
    <w:p w14:paraId="2DB44E98"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2</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将图像于0.8倍到1.2倍之间进行随机裁剪并将分辨率重置为[40,40]。</w:t>
      </w:r>
    </w:p>
    <w:p w14:paraId="374BAA3E"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3</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每次处理有50%的概率将图像的亮度、对比度和饱和度分别修改为0.5、0.5、0.5。</w:t>
      </w:r>
    </w:p>
    <w:p w14:paraId="4CA06538"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4</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每次处理有50%的概率对图像进行水平和垂直偏移量为 0.2 的仿射变换。</w:t>
      </w:r>
    </w:p>
    <w:p w14:paraId="0DF7FAF1"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5</w:t>
      </w:r>
      <w:r>
        <w:rPr>
          <w:rFonts w:ascii="宋体" w:eastAsia="宋体" w:hAnsi="宋体" w:cs="微软雅黑"/>
          <w:color w:val="222222"/>
          <w:sz w:val="23"/>
          <w:shd w:val="clear" w:color="auto" w:fill="FFFFFF"/>
        </w:rPr>
        <w:t>.</w:t>
      </w:r>
      <w:r w:rsidR="00000000" w:rsidRPr="00AA022C">
        <w:rPr>
          <w:rFonts w:ascii="宋体" w:eastAsia="宋体" w:hAnsi="宋体" w:cs="微软雅黑"/>
          <w:color w:val="222222"/>
          <w:sz w:val="23"/>
          <w:shd w:val="clear" w:color="auto" w:fill="FFFFFF"/>
        </w:rPr>
        <w:t>每次处理有50%的概率对图像进行水平翻转。</w:t>
      </w:r>
    </w:p>
    <w:p w14:paraId="5E70E57B"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6</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每次处理有50%的概率对图像进行角度为-10度到10度之间的旋转。</w:t>
      </w:r>
    </w:p>
    <w:p w14:paraId="35F7DE17"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color w:val="222222"/>
          <w:sz w:val="23"/>
          <w:shd w:val="clear" w:color="auto" w:fill="FFFFFF"/>
        </w:rPr>
        <w:t xml:space="preserve">7. </w:t>
      </w:r>
      <w:r w:rsidR="00000000" w:rsidRPr="00AA022C">
        <w:rPr>
          <w:rFonts w:ascii="宋体" w:eastAsia="宋体" w:hAnsi="宋体" w:cs="微软雅黑"/>
          <w:color w:val="222222"/>
          <w:sz w:val="23"/>
          <w:shd w:val="clear" w:color="auto" w:fill="FFFFFF"/>
        </w:rPr>
        <w:t>对图片进行上下左右以及中心裁剪，获得5张图片。</w:t>
      </w:r>
    </w:p>
    <w:p w14:paraId="5011202C"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8</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转化为Tensor并进行归一化，接着将数据按通道进行标准化。我们可以通过减去平均值并除以每个通道中像素的标准偏差来归一化图像张量。对数据进行归一化可防止来自任何一个通道的像素值不成比例地影响损失和梯度。</w:t>
      </w:r>
    </w:p>
    <w:p w14:paraId="10A97265" w14:textId="5666A00F" w:rsidR="00362728" w:rsidRP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color w:val="222222"/>
          <w:sz w:val="23"/>
          <w:shd w:val="clear" w:color="auto" w:fill="FFFFFF"/>
        </w:rPr>
        <w:t xml:space="preserve">9. </w:t>
      </w:r>
      <w:r w:rsidR="00000000" w:rsidRPr="00AA022C">
        <w:rPr>
          <w:rFonts w:ascii="宋体" w:eastAsia="宋体" w:hAnsi="宋体" w:cs="微软雅黑"/>
          <w:color w:val="222222"/>
          <w:sz w:val="23"/>
          <w:shd w:val="clear" w:color="auto" w:fill="FFFFFF"/>
        </w:rPr>
        <w:t>使用Random Erasing方法，在图片中随机选择一个矩形框，在随机的位置上使用随机的值来擦除图片原来的像素。通过该方法能够给图片加入不同程度的遮挡，通过这样的训练数据，可以减少模型过拟合的风险同时对遮挡具有一定的鲁棒性。</w:t>
      </w:r>
    </w:p>
    <w:p w14:paraId="1BBD3E58" w14:textId="77777777" w:rsidR="00AA022C" w:rsidRDefault="00AA022C" w:rsidP="00AA022C">
      <w:pPr>
        <w:ind w:firstLine="420"/>
        <w:rPr>
          <w:rFonts w:ascii="宋体" w:eastAsia="宋体" w:hAnsi="宋体" w:cs="微软雅黑"/>
          <w:color w:val="222222"/>
          <w:sz w:val="23"/>
          <w:shd w:val="clear" w:color="auto" w:fill="FFFFFF"/>
        </w:rPr>
      </w:pPr>
    </w:p>
    <w:p w14:paraId="7D5AE7EE" w14:textId="62CE3467" w:rsidR="00AA022C" w:rsidRDefault="00000000" w:rsidP="00AA022C">
      <w:pPr>
        <w:ind w:firstLine="420"/>
        <w:rPr>
          <w:rFonts w:ascii="宋体" w:eastAsia="宋体" w:hAnsi="宋体" w:cs="微软雅黑"/>
          <w:color w:val="222222"/>
          <w:sz w:val="23"/>
          <w:shd w:val="clear" w:color="auto" w:fill="FFFFFF"/>
        </w:rPr>
      </w:pPr>
      <w:r w:rsidRPr="00362728">
        <w:rPr>
          <w:rFonts w:ascii="宋体" w:eastAsia="宋体" w:hAnsi="宋体" w:cs="微软雅黑"/>
          <w:color w:val="222222"/>
          <w:sz w:val="23"/>
          <w:shd w:val="clear" w:color="auto" w:fill="FFFFFF"/>
        </w:rPr>
        <w:t>对验证集和测试集进行如下操作：</w:t>
      </w:r>
    </w:p>
    <w:p w14:paraId="1027189E" w14:textId="77777777" w:rsidR="00AA022C" w:rsidRDefault="00AA022C" w:rsidP="00AA022C">
      <w:pPr>
        <w:ind w:left="380" w:firstLine="460"/>
        <w:rPr>
          <w:rFonts w:ascii="宋体" w:eastAsia="宋体" w:hAnsi="宋体" w:cs="微软雅黑"/>
          <w:color w:val="222222"/>
          <w:sz w:val="23"/>
          <w:shd w:val="clear" w:color="auto" w:fill="FFFFFF"/>
        </w:rPr>
      </w:pPr>
      <w:r w:rsidRPr="00AA022C">
        <w:rPr>
          <w:rFonts w:ascii="宋体" w:eastAsia="宋体" w:hAnsi="宋体" w:cs="微软雅黑" w:hint="eastAsia"/>
          <w:color w:val="222222"/>
          <w:sz w:val="23"/>
          <w:shd w:val="clear" w:color="auto" w:fill="FFFFFF"/>
        </w:rPr>
        <w:t>1</w:t>
      </w:r>
      <w:r w:rsidRPr="00AA022C">
        <w:rPr>
          <w:rFonts w:ascii="宋体" w:eastAsia="宋体" w:hAnsi="宋体" w:cs="微软雅黑"/>
          <w:color w:val="222222"/>
          <w:sz w:val="23"/>
          <w:shd w:val="clear" w:color="auto" w:fill="FFFFFF"/>
        </w:rPr>
        <w:t>.</w:t>
      </w:r>
      <w:r>
        <w:rPr>
          <w:rFonts w:ascii="宋体" w:eastAsia="宋体" w:hAnsi="宋体" w:cs="微软雅黑"/>
          <w:color w:val="222222"/>
          <w:sz w:val="23"/>
          <w:shd w:val="clear" w:color="auto" w:fill="FFFFFF"/>
        </w:rPr>
        <w:t xml:space="preserve"> </w:t>
      </w:r>
      <w:r w:rsidR="00000000" w:rsidRPr="00AA022C">
        <w:rPr>
          <w:rFonts w:ascii="宋体" w:eastAsia="宋体" w:hAnsi="宋体" w:cs="微软雅黑"/>
          <w:color w:val="222222"/>
          <w:sz w:val="23"/>
          <w:shd w:val="clear" w:color="auto" w:fill="FFFFFF"/>
        </w:rPr>
        <w:t>将图像转化为灰度图。</w:t>
      </w:r>
    </w:p>
    <w:p w14:paraId="01981C20" w14:textId="77777777" w:rsidR="00AA022C"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color w:val="222222"/>
          <w:sz w:val="23"/>
          <w:shd w:val="clear" w:color="auto" w:fill="FFFFFF"/>
        </w:rPr>
        <w:t>2</w:t>
      </w:r>
      <w:r>
        <w:rPr>
          <w:rFonts w:ascii="宋体" w:eastAsia="宋体" w:hAnsi="宋体" w:cs="微软雅黑" w:hint="eastAsia"/>
          <w:color w:val="222222"/>
          <w:sz w:val="23"/>
          <w:shd w:val="clear" w:color="auto" w:fill="FFFFFF"/>
        </w:rPr>
        <w:t xml:space="preserve">． </w:t>
      </w:r>
      <w:r w:rsidR="00000000" w:rsidRPr="00AA022C">
        <w:rPr>
          <w:rFonts w:ascii="宋体" w:eastAsia="宋体" w:hAnsi="宋体" w:cs="微软雅黑"/>
          <w:color w:val="222222"/>
          <w:sz w:val="23"/>
          <w:shd w:val="clear" w:color="auto" w:fill="FFFFFF"/>
        </w:rPr>
        <w:t>上下左右中心裁剪后翻转：在图片的四个角和中心各截取一幅大小为 size 的图片，并进行水平或竖直翻转。</w:t>
      </w:r>
    </w:p>
    <w:p w14:paraId="3B8033B3" w14:textId="0CBB1EC5" w:rsidR="0047123F" w:rsidRPr="00362728" w:rsidRDefault="00AA022C" w:rsidP="00AA022C">
      <w:pPr>
        <w:ind w:left="380" w:firstLine="460"/>
        <w:rPr>
          <w:rFonts w:ascii="宋体" w:eastAsia="宋体" w:hAnsi="宋体" w:cs="微软雅黑"/>
          <w:color w:val="222222"/>
          <w:sz w:val="23"/>
          <w:shd w:val="clear" w:color="auto" w:fill="FFFFFF"/>
        </w:rPr>
      </w:pPr>
      <w:r>
        <w:rPr>
          <w:rFonts w:ascii="宋体" w:eastAsia="宋体" w:hAnsi="宋体" w:cs="微软雅黑" w:hint="eastAsia"/>
          <w:color w:val="222222"/>
          <w:sz w:val="23"/>
          <w:shd w:val="clear" w:color="auto" w:fill="FFFFFF"/>
        </w:rPr>
        <w:t>3</w:t>
      </w:r>
      <w:r>
        <w:rPr>
          <w:rFonts w:ascii="宋体" w:eastAsia="宋体" w:hAnsi="宋体" w:cs="微软雅黑"/>
          <w:color w:val="222222"/>
          <w:sz w:val="23"/>
          <w:shd w:val="clear" w:color="auto" w:fill="FFFFFF"/>
        </w:rPr>
        <w:t xml:space="preserve">. </w:t>
      </w:r>
      <w:r w:rsidR="00000000" w:rsidRPr="00362728">
        <w:rPr>
          <w:rFonts w:ascii="宋体" w:eastAsia="宋体" w:hAnsi="宋体" w:cs="微软雅黑"/>
          <w:color w:val="222222"/>
          <w:sz w:val="23"/>
          <w:shd w:val="clear" w:color="auto" w:fill="FFFFFF"/>
        </w:rPr>
        <w:t>转化为Tensor并进行归一化，接着将数据按通道进行标准化。</w:t>
      </w:r>
    </w:p>
    <w:p w14:paraId="404C1CCA" w14:textId="696C8687" w:rsidR="0047123F" w:rsidRPr="002F608F" w:rsidRDefault="00AA022C" w:rsidP="00184827">
      <w:pPr>
        <w:pStyle w:val="3"/>
        <w:rPr>
          <w:rFonts w:ascii="宋体" w:eastAsia="宋体" w:hAnsi="宋体"/>
        </w:rPr>
      </w:pPr>
      <w:bookmarkStart w:id="54" w:name="_Toc134552748"/>
      <w:ins w:id="55" w:author="子杰 承" w:date="2023-05-09T19:17:00Z">
        <w:r>
          <w:rPr>
            <w:rFonts w:ascii="宋体" w:eastAsia="宋体" w:hAnsi="宋体"/>
          </w:rPr>
          <w:lastRenderedPageBreak/>
          <w:t>7.</w:t>
        </w:r>
      </w:ins>
      <w:del w:id="56" w:author="子杰 承" w:date="2023-05-09T19:17:00Z">
        <w:r w:rsidR="00000000" w:rsidRPr="002F608F" w:rsidDel="00AA022C">
          <w:rPr>
            <w:rFonts w:ascii="宋体" w:eastAsia="宋体" w:hAnsi="宋体"/>
          </w:rPr>
          <w:delText>6.</w:delText>
        </w:r>
      </w:del>
      <w:r w:rsidR="00000000" w:rsidRPr="002F608F">
        <w:rPr>
          <w:rFonts w:ascii="宋体" w:eastAsia="宋体" w:hAnsi="宋体"/>
        </w:rPr>
        <w:t>3.2  训练</w:t>
      </w:r>
      <w:bookmarkEnd w:id="54"/>
    </w:p>
    <w:p w14:paraId="42F94527" w14:textId="77777777" w:rsidR="0047123F" w:rsidRPr="00AA022C" w:rsidRDefault="00000000">
      <w:pPr>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ab/>
        <w:t>混合精度：在训练时通过在模型中同时使用16 位和32 位浮点类型，加快运行速度，以减少内存对使用。 通过让模型的某些部分保持使用32 位类型以保持数值稳定性，可以缩短模型的单步用时，而在评估指标（如准确率）方面仍可以获得同等的训练效果。混合精度训练能够有效降低对显存的消耗，可只占用之前一半左右的显存，但是训练速度会比之前稍慢一些。</w:t>
      </w:r>
    </w:p>
    <w:p w14:paraId="6FDEC5DA" w14:textId="77777777" w:rsidR="0047123F" w:rsidRPr="00AA022C" w:rsidRDefault="00000000">
      <w:pPr>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ab/>
        <w:t>标签平滑：采用标签平滑方法进行正则化以防止模型在训练时过于自信地预测标签，改善泛化能力差的问题。公式如下图所示，y’_</w:t>
      </w:r>
      <w:proofErr w:type="spellStart"/>
      <w:r w:rsidRPr="00AA022C">
        <w:rPr>
          <w:rFonts w:ascii="宋体" w:eastAsia="宋体" w:hAnsi="宋体" w:cs="微软雅黑"/>
          <w:color w:val="222222"/>
          <w:sz w:val="23"/>
          <w:shd w:val="clear" w:color="auto" w:fill="FFFFFF"/>
        </w:rPr>
        <w:t>i</w:t>
      </w:r>
      <w:proofErr w:type="spellEnd"/>
      <w:r w:rsidRPr="00AA022C">
        <w:rPr>
          <w:rFonts w:ascii="宋体" w:eastAsia="宋体" w:hAnsi="宋体" w:cs="微软雅黑"/>
          <w:color w:val="222222"/>
          <w:sz w:val="23"/>
          <w:shd w:val="clear" w:color="auto" w:fill="FFFFFF"/>
        </w:rPr>
        <w:t>表示在原标签基础上修改后的标签值，</w:t>
      </w:r>
      <w:proofErr w:type="spellStart"/>
      <w:r w:rsidRPr="00AA022C">
        <w:rPr>
          <w:rFonts w:ascii="宋体" w:eastAsia="宋体" w:hAnsi="宋体" w:cs="微软雅黑"/>
          <w:color w:val="222222"/>
          <w:sz w:val="23"/>
          <w:shd w:val="clear" w:color="auto" w:fill="FFFFFF"/>
        </w:rPr>
        <w:t>y_i</w:t>
      </w:r>
      <w:proofErr w:type="spellEnd"/>
      <w:r w:rsidRPr="00AA022C">
        <w:rPr>
          <w:rFonts w:ascii="宋体" w:eastAsia="宋体" w:hAnsi="宋体" w:cs="微软雅黑"/>
          <w:color w:val="222222"/>
          <w:sz w:val="23"/>
          <w:shd w:val="clear" w:color="auto" w:fill="FFFFFF"/>
        </w:rPr>
        <w:t>为原标签值。以二分类为例，原标签值为[0,1]，经过计算之后，标签值就变为了[0.05,0.95]。相当于重置了label，标签平滑一定程度上缩小 label 中 min 和 max 的差距，鼓励模型接近对应的label，越接近损失越小，可减少过拟合，让两端的极值向中间靠拢，可有效增强泛化能力。</w:t>
      </w:r>
    </w:p>
    <w:p w14:paraId="5059307C" w14:textId="77777777" w:rsidR="0047123F" w:rsidRPr="002F608F" w:rsidRDefault="00000000" w:rsidP="00AA022C">
      <w:pPr>
        <w:jc w:val="center"/>
        <w:rPr>
          <w:rFonts w:ascii="宋体" w:eastAsia="宋体" w:hAnsi="宋体"/>
        </w:rPr>
      </w:pPr>
      <w:r w:rsidRPr="002F608F">
        <w:rPr>
          <w:rFonts w:ascii="宋体" w:eastAsia="宋体" w:hAnsi="宋体"/>
          <w:noProof/>
        </w:rPr>
        <w:drawing>
          <wp:inline distT="0" distB="0" distL="0" distR="0" wp14:anchorId="7278D660" wp14:editId="20C503A2">
            <wp:extent cx="3648075" cy="1304925"/>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39"/>
                    <a:stretch/>
                  </pic:blipFill>
                  <pic:spPr>
                    <a:xfrm>
                      <a:off x="0" y="0"/>
                      <a:ext cx="3648075" cy="1304925"/>
                    </a:xfrm>
                    <a:prstGeom prst="rect">
                      <a:avLst/>
                    </a:prstGeom>
                  </pic:spPr>
                </pic:pic>
              </a:graphicData>
            </a:graphic>
          </wp:inline>
        </w:drawing>
      </w:r>
    </w:p>
    <w:p w14:paraId="08A5DB4B" w14:textId="77777777" w:rsidR="0047123F" w:rsidRPr="002F608F" w:rsidRDefault="00000000">
      <w:pPr>
        <w:jc w:val="center"/>
        <w:rPr>
          <w:rFonts w:ascii="宋体" w:eastAsia="宋体" w:hAnsi="宋体"/>
        </w:rPr>
      </w:pPr>
      <w:r w:rsidRPr="002F608F">
        <w:rPr>
          <w:rFonts w:ascii="宋体" w:eastAsia="宋体" w:hAnsi="宋体"/>
        </w:rPr>
        <w:t>标签平滑公式</w:t>
      </w:r>
    </w:p>
    <w:p w14:paraId="5DDA8258" w14:textId="26052E8D" w:rsidR="0047123F" w:rsidRPr="00AA022C" w:rsidRDefault="00000000" w:rsidP="00AA022C">
      <w:pPr>
        <w:ind w:firstLineChars="200" w:firstLine="460"/>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优化器：采用SDG作为优化器，学习率为0.1，动量为0.9，使用L2正则化方法通过向损失函数添加附加项来防止权重变得太大以防止过拟合，权衰量为0.001，并使用</w:t>
      </w:r>
      <w:proofErr w:type="spellStart"/>
      <w:r w:rsidRPr="00AA022C">
        <w:rPr>
          <w:rFonts w:ascii="宋体" w:eastAsia="宋体" w:hAnsi="宋体" w:cs="微软雅黑"/>
          <w:color w:val="222222"/>
          <w:sz w:val="23"/>
          <w:shd w:val="clear" w:color="auto" w:fill="FFFFFF"/>
        </w:rPr>
        <w:t>nesterov</w:t>
      </w:r>
      <w:proofErr w:type="spellEnd"/>
      <w:r w:rsidRPr="00AA022C">
        <w:rPr>
          <w:rFonts w:ascii="宋体" w:eastAsia="宋体" w:hAnsi="宋体" w:cs="微软雅黑"/>
          <w:color w:val="222222"/>
          <w:sz w:val="23"/>
          <w:shd w:val="clear" w:color="auto" w:fill="FFFFFF"/>
        </w:rPr>
        <w:t>动量，在凸批量梯度的情况下可有效改进收敛率。</w:t>
      </w:r>
    </w:p>
    <w:p w14:paraId="07EC5F4D" w14:textId="2FD78EBF" w:rsidR="00AA022C" w:rsidRDefault="00000000" w:rsidP="00AA022C">
      <w:pPr>
        <w:ind w:firstLineChars="200" w:firstLine="460"/>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学习率调度：使用学习率调度器，而不是使用固定的学习率，它会在每批训练后改变学习率。应用</w:t>
      </w:r>
      <w:proofErr w:type="spellStart"/>
      <w:r w:rsidRPr="00AA022C">
        <w:rPr>
          <w:rFonts w:ascii="宋体" w:eastAsia="宋体" w:hAnsi="宋体" w:cs="微软雅黑"/>
          <w:color w:val="222222"/>
          <w:sz w:val="23"/>
          <w:shd w:val="clear" w:color="auto" w:fill="FFFFFF"/>
        </w:rPr>
        <w:t>ReduceLROnPlateau</w:t>
      </w:r>
      <w:proofErr w:type="spellEnd"/>
      <w:r w:rsidRPr="00AA022C">
        <w:rPr>
          <w:rFonts w:ascii="宋体" w:eastAsia="宋体" w:hAnsi="宋体" w:cs="微软雅黑"/>
          <w:color w:val="222222"/>
          <w:sz w:val="23"/>
          <w:shd w:val="clear" w:color="auto" w:fill="FFFFFF"/>
        </w:rPr>
        <w:t>策略时，当特定的度量指标，如训练损失、验证损失或准确率不再变化时，学习率就会改变。采取max模式，factor为0.75，patience为5，意味着当指标5次没有改进时，学习率下降为原来的75%。</w:t>
      </w:r>
    </w:p>
    <w:p w14:paraId="5255E44D" w14:textId="1298B88B" w:rsidR="0047123F" w:rsidRPr="00AA022C" w:rsidRDefault="00000000" w:rsidP="00AA022C">
      <w:pPr>
        <w:ind w:firstLineChars="200" w:firstLine="460"/>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梯度裁剪：我们还添加了梯度裁剪，这有助于将梯度值限制在较小的范围内，以防止在训练期间由于较大的梯度值而导致模型参数的意外更改。</w:t>
      </w:r>
    </w:p>
    <w:p w14:paraId="4424394F" w14:textId="77777777" w:rsidR="0047123F" w:rsidRPr="00AA022C" w:rsidRDefault="00000000" w:rsidP="00AA022C">
      <w:pPr>
        <w:ind w:firstLineChars="200" w:firstLine="460"/>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数据预处理时为进行数据增强进行了随机裁剪，在训练时需要对数据维数和标签进行对应调整。</w:t>
      </w:r>
    </w:p>
    <w:p w14:paraId="3CB775A6" w14:textId="77777777" w:rsidR="0047123F" w:rsidRPr="00AA022C" w:rsidRDefault="00000000" w:rsidP="00AA022C">
      <w:pPr>
        <w:ind w:firstLineChars="200" w:firstLine="460"/>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使用</w:t>
      </w:r>
      <w:proofErr w:type="spellStart"/>
      <w:r w:rsidRPr="00AA022C">
        <w:rPr>
          <w:rFonts w:ascii="宋体" w:eastAsia="宋体" w:hAnsi="宋体" w:cs="微软雅黑"/>
          <w:color w:val="222222"/>
          <w:sz w:val="23"/>
          <w:shd w:val="clear" w:color="auto" w:fill="FFFFFF"/>
        </w:rPr>
        <w:t>Mixup</w:t>
      </w:r>
      <w:proofErr w:type="spellEnd"/>
      <w:r w:rsidRPr="00AA022C">
        <w:rPr>
          <w:rFonts w:ascii="宋体" w:eastAsia="宋体" w:hAnsi="宋体" w:cs="微软雅黑"/>
          <w:color w:val="222222"/>
          <w:sz w:val="23"/>
          <w:shd w:val="clear" w:color="auto" w:fill="FFFFFF"/>
        </w:rPr>
        <w:t>对输入数据进行简单线性变化以防止过拟合，可极大提升模型的泛化能力，其公式如下所示。</w:t>
      </w:r>
      <w:proofErr w:type="spellStart"/>
      <w:r w:rsidRPr="00AA022C">
        <w:rPr>
          <w:rFonts w:ascii="宋体" w:eastAsia="宋体" w:hAnsi="宋体" w:cs="微软雅黑"/>
          <w:color w:val="222222"/>
          <w:sz w:val="23"/>
          <w:shd w:val="clear" w:color="auto" w:fill="FFFFFF"/>
        </w:rPr>
        <w:t>Mixup与label</w:t>
      </w:r>
      <w:proofErr w:type="spellEnd"/>
      <w:r w:rsidRPr="00AA022C">
        <w:rPr>
          <w:rFonts w:ascii="宋体" w:eastAsia="宋体" w:hAnsi="宋体" w:cs="微软雅黑"/>
          <w:color w:val="222222"/>
          <w:sz w:val="23"/>
          <w:shd w:val="clear" w:color="auto" w:fill="FFFFFF"/>
        </w:rPr>
        <w:t xml:space="preserve"> </w:t>
      </w:r>
      <w:proofErr w:type="spellStart"/>
      <w:r w:rsidRPr="00AA022C">
        <w:rPr>
          <w:rFonts w:ascii="宋体" w:eastAsia="宋体" w:hAnsi="宋体" w:cs="微软雅黑"/>
          <w:color w:val="222222"/>
          <w:sz w:val="23"/>
          <w:shd w:val="clear" w:color="auto" w:fill="FFFFFF"/>
        </w:rPr>
        <w:t>smoothing结合能产生非常好的效果</w:t>
      </w:r>
      <w:proofErr w:type="spellEnd"/>
      <w:r w:rsidRPr="00AA022C">
        <w:rPr>
          <w:rFonts w:ascii="宋体" w:eastAsia="宋体" w:hAnsi="宋体" w:cs="微软雅黑"/>
          <w:color w:val="222222"/>
          <w:sz w:val="23"/>
          <w:shd w:val="clear" w:color="auto" w:fill="FFFFFF"/>
        </w:rPr>
        <w:t>。</w:t>
      </w:r>
    </w:p>
    <w:p w14:paraId="652934FF" w14:textId="77777777" w:rsidR="0047123F" w:rsidRPr="002F608F" w:rsidRDefault="00000000">
      <w:pPr>
        <w:spacing w:before="0" w:after="0" w:line="360" w:lineRule="auto"/>
        <w:ind w:firstLineChars="200" w:firstLine="480"/>
        <w:jc w:val="both"/>
        <w:rPr>
          <w:rFonts w:ascii="宋体" w:eastAsia="宋体" w:hAnsi="宋体" w:cs="Times New Roman"/>
          <w:color w:val="292929"/>
          <w:spacing w:val="-1"/>
          <w:sz w:val="24"/>
          <w:shd w:val="clear" w:color="auto" w:fill="FFFFFF"/>
        </w:rPr>
      </w:pPr>
      <w:r w:rsidRPr="002F608F">
        <w:rPr>
          <w:rFonts w:ascii="宋体" w:eastAsia="宋体" w:hAnsi="宋体" w:cs="Times New Roman"/>
          <w:noProof/>
          <w:color w:val="292929"/>
          <w:spacing w:val="-1"/>
          <w:sz w:val="24"/>
          <w:shd w:val="clear" w:color="auto" w:fill="FFFFFF"/>
        </w:rPr>
        <w:lastRenderedPageBreak/>
        <w:drawing>
          <wp:inline distT="0" distB="0" distL="0" distR="0" wp14:anchorId="412920EA" wp14:editId="61E07A49">
            <wp:extent cx="5760085" cy="1002954"/>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0"/>
                    <a:stretch/>
                  </pic:blipFill>
                  <pic:spPr>
                    <a:xfrm>
                      <a:off x="0" y="0"/>
                      <a:ext cx="5760085" cy="1002954"/>
                    </a:xfrm>
                    <a:prstGeom prst="rect">
                      <a:avLst/>
                    </a:prstGeom>
                  </pic:spPr>
                </pic:pic>
              </a:graphicData>
            </a:graphic>
          </wp:inline>
        </w:drawing>
      </w:r>
    </w:p>
    <w:p w14:paraId="78E316B7" w14:textId="53510642" w:rsidR="0047123F" w:rsidRPr="002F608F" w:rsidRDefault="00AA022C" w:rsidP="00184827">
      <w:pPr>
        <w:pStyle w:val="2"/>
        <w:rPr>
          <w:rFonts w:ascii="宋体" w:eastAsia="宋体" w:hAnsi="宋体"/>
        </w:rPr>
      </w:pPr>
      <w:bookmarkStart w:id="57" w:name="_Toc134552749"/>
      <w:ins w:id="58" w:author="子杰 承" w:date="2023-05-09T19:19:00Z">
        <w:r>
          <w:rPr>
            <w:rFonts w:ascii="宋体" w:eastAsia="宋体" w:hAnsi="宋体"/>
          </w:rPr>
          <w:t>7</w:t>
        </w:r>
      </w:ins>
      <w:del w:id="59" w:author="子杰 承" w:date="2023-05-09T19:19:00Z">
        <w:r w:rsidR="00000000" w:rsidRPr="002F608F" w:rsidDel="00AA022C">
          <w:rPr>
            <w:rFonts w:ascii="宋体" w:eastAsia="宋体" w:hAnsi="宋体"/>
          </w:rPr>
          <w:delText>6</w:delText>
        </w:r>
      </w:del>
      <w:r w:rsidR="00000000" w:rsidRPr="002F608F">
        <w:rPr>
          <w:rFonts w:ascii="宋体" w:eastAsia="宋体" w:hAnsi="宋体"/>
        </w:rPr>
        <w:t>.</w:t>
      </w:r>
      <w:ins w:id="60" w:author="子杰 承" w:date="2023-05-09T19:19:00Z">
        <w:r>
          <w:rPr>
            <w:rFonts w:ascii="宋体" w:eastAsia="宋体" w:hAnsi="宋体"/>
          </w:rPr>
          <w:t>4</w:t>
        </w:r>
      </w:ins>
      <w:del w:id="61" w:author="子杰 承" w:date="2023-05-09T19:19:00Z">
        <w:r w:rsidR="00000000" w:rsidRPr="002F608F" w:rsidDel="00AA022C">
          <w:rPr>
            <w:rFonts w:ascii="宋体" w:eastAsia="宋体" w:hAnsi="宋体"/>
          </w:rPr>
          <w:delText>3</w:delText>
        </w:r>
      </w:del>
      <w:r w:rsidR="00000000" w:rsidRPr="002F608F">
        <w:rPr>
          <w:rFonts w:ascii="宋体" w:eastAsia="宋体" w:hAnsi="宋体"/>
        </w:rPr>
        <w:t xml:space="preserve"> 实验结果</w:t>
      </w:r>
      <w:bookmarkEnd w:id="57"/>
    </w:p>
    <w:p w14:paraId="3AEB62E4" w14:textId="77777777" w:rsidR="0047123F" w:rsidRPr="00AA022C" w:rsidRDefault="00000000" w:rsidP="00AA022C">
      <w:pPr>
        <w:ind w:firstLineChars="200" w:firstLine="460"/>
        <w:rPr>
          <w:rFonts w:ascii="宋体" w:eastAsia="宋体" w:hAnsi="宋体" w:cs="微软雅黑"/>
          <w:color w:val="222222"/>
          <w:sz w:val="23"/>
          <w:shd w:val="clear" w:color="auto" w:fill="FFFFFF"/>
        </w:rPr>
      </w:pPr>
      <w:r w:rsidRPr="00AA022C">
        <w:rPr>
          <w:rFonts w:ascii="宋体" w:eastAsia="宋体" w:hAnsi="宋体" w:cs="微软雅黑"/>
          <w:color w:val="222222"/>
          <w:sz w:val="23"/>
          <w:shd w:val="clear" w:color="auto" w:fill="FFFFFF"/>
        </w:rPr>
        <w:t>经过优化的ResNet18在FER2013数据集上测试集准确率达到了74.28%，相较于优化前的66.34%提升显著。</w:t>
      </w:r>
    </w:p>
    <w:p w14:paraId="3DD8C7D7" w14:textId="77777777" w:rsidR="00AA022C" w:rsidRDefault="00000000" w:rsidP="00AA022C">
      <w:pPr>
        <w:keepNext/>
        <w:ind w:firstLineChars="200" w:firstLine="440"/>
        <w:jc w:val="center"/>
      </w:pPr>
      <w:r w:rsidRPr="002F608F">
        <w:rPr>
          <w:rFonts w:ascii="宋体" w:eastAsia="宋体" w:hAnsi="宋体"/>
          <w:noProof/>
        </w:rPr>
        <w:drawing>
          <wp:inline distT="0" distB="0" distL="0" distR="0" wp14:anchorId="7BC03515" wp14:editId="34C92D9B">
            <wp:extent cx="5560290" cy="1819564"/>
            <wp:effectExtent l="0" t="0" r="254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1"/>
                    <a:stretch/>
                  </pic:blipFill>
                  <pic:spPr>
                    <a:xfrm>
                      <a:off x="0" y="0"/>
                      <a:ext cx="5621343" cy="1839543"/>
                    </a:xfrm>
                    <a:prstGeom prst="rect">
                      <a:avLst/>
                    </a:prstGeom>
                  </pic:spPr>
                </pic:pic>
              </a:graphicData>
            </a:graphic>
          </wp:inline>
        </w:drawing>
      </w:r>
    </w:p>
    <w:p w14:paraId="1D675E85" w14:textId="6B2AD7B4" w:rsidR="0047123F" w:rsidRPr="002F608F" w:rsidRDefault="00AA022C" w:rsidP="00AA022C">
      <w:pPr>
        <w:pStyle w:val="ab"/>
        <w:jc w:val="center"/>
        <w:rPr>
          <w:rFonts w:ascii="宋体" w:eastAsia="宋体" w:hAnsi="宋体" w:hint="eastAsia"/>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C71059">
        <w:t>优化前</w:t>
      </w:r>
      <w:r w:rsidRPr="00C71059">
        <w:t>ResNet18</w:t>
      </w:r>
      <w:r w:rsidRPr="00C71059">
        <w:t>在</w:t>
      </w:r>
      <w:r w:rsidRPr="00C71059">
        <w:t>FER2013</w:t>
      </w:r>
      <w:r w:rsidRPr="00C71059">
        <w:t>上准确率图</w:t>
      </w:r>
    </w:p>
    <w:p w14:paraId="32C755CD" w14:textId="77777777" w:rsidR="00AA022C" w:rsidRDefault="00000000" w:rsidP="00AA022C">
      <w:pPr>
        <w:keepNext/>
        <w:ind w:firstLineChars="200" w:firstLine="440"/>
        <w:jc w:val="center"/>
      </w:pPr>
      <w:r w:rsidRPr="002F608F">
        <w:rPr>
          <w:rFonts w:ascii="宋体" w:eastAsia="宋体" w:hAnsi="宋体"/>
          <w:noProof/>
        </w:rPr>
        <w:drawing>
          <wp:inline distT="0" distB="0" distL="0" distR="0" wp14:anchorId="70033D06" wp14:editId="6F9B7366">
            <wp:extent cx="5615709" cy="1801091"/>
            <wp:effectExtent l="0" t="0" r="0" b="254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2"/>
                    <a:stretch/>
                  </pic:blipFill>
                  <pic:spPr>
                    <a:xfrm>
                      <a:off x="0" y="0"/>
                      <a:ext cx="5659662" cy="1815188"/>
                    </a:xfrm>
                    <a:prstGeom prst="rect">
                      <a:avLst/>
                    </a:prstGeom>
                  </pic:spPr>
                </pic:pic>
              </a:graphicData>
            </a:graphic>
          </wp:inline>
        </w:drawing>
      </w:r>
    </w:p>
    <w:p w14:paraId="21A1DDF9" w14:textId="42E2223F" w:rsidR="0047123F" w:rsidRPr="002F608F" w:rsidRDefault="00AA022C" w:rsidP="00AA022C">
      <w:pPr>
        <w:pStyle w:val="ab"/>
        <w:jc w:val="center"/>
        <w:rPr>
          <w:rFonts w:ascii="宋体" w:eastAsia="宋体" w:hAnsi="宋体"/>
        </w:rPr>
      </w:pPr>
      <w:r>
        <w:t xml:space="preserve">Figure </w:t>
      </w:r>
      <w:r>
        <w:fldChar w:fldCharType="begin"/>
      </w:r>
      <w:r>
        <w:instrText xml:space="preserve"> SEQ Figure \* ARABIC </w:instrText>
      </w:r>
      <w:r>
        <w:fldChar w:fldCharType="separate"/>
      </w:r>
      <w:r>
        <w:rPr>
          <w:noProof/>
        </w:rPr>
        <w:t>19</w:t>
      </w:r>
      <w:r>
        <w:fldChar w:fldCharType="end"/>
      </w:r>
      <w:r>
        <w:t xml:space="preserve"> </w:t>
      </w:r>
      <w:r w:rsidRPr="004606D5">
        <w:t>优化前</w:t>
      </w:r>
      <w:r w:rsidRPr="004606D5">
        <w:t>ResNet18</w:t>
      </w:r>
      <w:r w:rsidRPr="004606D5">
        <w:t>在</w:t>
      </w:r>
      <w:r w:rsidRPr="004606D5">
        <w:t>FER2013</w:t>
      </w:r>
      <w:r w:rsidRPr="004606D5">
        <w:t>上损失图</w:t>
      </w:r>
    </w:p>
    <w:p w14:paraId="40F1A988" w14:textId="77777777" w:rsidR="00AA022C" w:rsidRDefault="00000000" w:rsidP="00AA022C">
      <w:pPr>
        <w:keepNext/>
        <w:ind w:firstLineChars="200" w:firstLine="440"/>
        <w:jc w:val="center"/>
      </w:pPr>
      <w:r w:rsidRPr="002F608F">
        <w:rPr>
          <w:rFonts w:ascii="宋体" w:eastAsia="宋体" w:hAnsi="宋体"/>
          <w:noProof/>
        </w:rPr>
        <w:drawing>
          <wp:inline distT="0" distB="0" distL="0" distR="0" wp14:anchorId="586A19B9" wp14:editId="2664618E">
            <wp:extent cx="5671127" cy="2207491"/>
            <wp:effectExtent l="0" t="0" r="0" b="254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3"/>
                    <a:stretch/>
                  </pic:blipFill>
                  <pic:spPr>
                    <a:xfrm>
                      <a:off x="0" y="0"/>
                      <a:ext cx="5724517" cy="2228273"/>
                    </a:xfrm>
                    <a:prstGeom prst="rect">
                      <a:avLst/>
                    </a:prstGeom>
                  </pic:spPr>
                </pic:pic>
              </a:graphicData>
            </a:graphic>
          </wp:inline>
        </w:drawing>
      </w:r>
    </w:p>
    <w:p w14:paraId="373AB9E6" w14:textId="06945C1F" w:rsidR="0047123F" w:rsidRPr="002F608F" w:rsidRDefault="00AA022C" w:rsidP="00AA022C">
      <w:pPr>
        <w:pStyle w:val="ab"/>
        <w:jc w:val="center"/>
        <w:rPr>
          <w:rFonts w:ascii="宋体" w:eastAsia="宋体" w:hAnsi="宋体"/>
        </w:rPr>
      </w:pPr>
      <w:r>
        <w:t xml:space="preserve">Figure </w:t>
      </w:r>
      <w:r>
        <w:fldChar w:fldCharType="begin"/>
      </w:r>
      <w:r>
        <w:instrText xml:space="preserve"> SEQ Figure \* ARABIC </w:instrText>
      </w:r>
      <w:r>
        <w:fldChar w:fldCharType="separate"/>
      </w:r>
      <w:r>
        <w:rPr>
          <w:noProof/>
        </w:rPr>
        <w:t>20</w:t>
      </w:r>
      <w:r>
        <w:fldChar w:fldCharType="end"/>
      </w:r>
      <w:r>
        <w:t xml:space="preserve"> </w:t>
      </w:r>
      <w:r w:rsidRPr="009433EA">
        <w:t>优化后</w:t>
      </w:r>
      <w:r w:rsidRPr="009433EA">
        <w:t>ResNet18</w:t>
      </w:r>
      <w:r w:rsidRPr="009433EA">
        <w:t>在</w:t>
      </w:r>
      <w:r w:rsidRPr="009433EA">
        <w:t>FER2013</w:t>
      </w:r>
      <w:r w:rsidRPr="009433EA">
        <w:t>上准确率图</w:t>
      </w:r>
    </w:p>
    <w:p w14:paraId="19DB63C2" w14:textId="77777777" w:rsidR="00AA022C" w:rsidRDefault="00000000" w:rsidP="00AA022C">
      <w:pPr>
        <w:keepNext/>
        <w:ind w:firstLineChars="200" w:firstLine="440"/>
        <w:jc w:val="center"/>
      </w:pPr>
      <w:r w:rsidRPr="002F608F">
        <w:rPr>
          <w:rFonts w:ascii="宋体" w:eastAsia="宋体" w:hAnsi="宋体"/>
          <w:noProof/>
        </w:rPr>
        <w:lastRenderedPageBreak/>
        <w:drawing>
          <wp:inline distT="0" distB="0" distL="0" distR="0" wp14:anchorId="69B913FB" wp14:editId="72814D75">
            <wp:extent cx="5680363" cy="2115127"/>
            <wp:effectExtent l="0" t="0" r="0" b="635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4"/>
                    <a:stretch/>
                  </pic:blipFill>
                  <pic:spPr>
                    <a:xfrm>
                      <a:off x="0" y="0"/>
                      <a:ext cx="5698837" cy="2122006"/>
                    </a:xfrm>
                    <a:prstGeom prst="rect">
                      <a:avLst/>
                    </a:prstGeom>
                  </pic:spPr>
                </pic:pic>
              </a:graphicData>
            </a:graphic>
          </wp:inline>
        </w:drawing>
      </w:r>
    </w:p>
    <w:p w14:paraId="3DA41DA7" w14:textId="361F5EF1" w:rsidR="0047123F" w:rsidRPr="002F608F" w:rsidRDefault="00AA022C" w:rsidP="00AA022C">
      <w:pPr>
        <w:pStyle w:val="ab"/>
        <w:jc w:val="center"/>
        <w:rPr>
          <w:rFonts w:ascii="宋体" w:eastAsia="宋体" w:hAnsi="宋体"/>
        </w:rPr>
      </w:pPr>
      <w:r>
        <w:t xml:space="preserve">Figure </w:t>
      </w:r>
      <w:r>
        <w:fldChar w:fldCharType="begin"/>
      </w:r>
      <w:r>
        <w:instrText xml:space="preserve"> SEQ Figure \* ARABIC </w:instrText>
      </w:r>
      <w:r>
        <w:fldChar w:fldCharType="separate"/>
      </w:r>
      <w:r>
        <w:rPr>
          <w:noProof/>
        </w:rPr>
        <w:t>21</w:t>
      </w:r>
      <w:r>
        <w:fldChar w:fldCharType="end"/>
      </w:r>
      <w:r>
        <w:t xml:space="preserve"> </w:t>
      </w:r>
      <w:r w:rsidRPr="00412F17">
        <w:t>优化后</w:t>
      </w:r>
      <w:r w:rsidRPr="00412F17">
        <w:t>ResNet18</w:t>
      </w:r>
      <w:r w:rsidRPr="00412F17">
        <w:t>在</w:t>
      </w:r>
      <w:r w:rsidRPr="00412F17">
        <w:t>FER2013</w:t>
      </w:r>
      <w:r w:rsidRPr="00412F17">
        <w:t>上损失图</w:t>
      </w:r>
    </w:p>
    <w:p w14:paraId="776AAB79" w14:textId="77777777" w:rsidR="00AA022C" w:rsidRDefault="00000000" w:rsidP="00AA022C">
      <w:pPr>
        <w:keepNext/>
        <w:ind w:firstLineChars="200" w:firstLine="440"/>
        <w:jc w:val="center"/>
      </w:pPr>
      <w:r w:rsidRPr="002F608F">
        <w:rPr>
          <w:rFonts w:ascii="宋体" w:eastAsia="宋体" w:hAnsi="宋体"/>
          <w:noProof/>
        </w:rPr>
        <w:drawing>
          <wp:inline distT="0" distB="0" distL="0" distR="0" wp14:anchorId="4ECB022D" wp14:editId="5D1F522F">
            <wp:extent cx="5760085" cy="212345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5"/>
                    <a:stretch/>
                  </pic:blipFill>
                  <pic:spPr>
                    <a:xfrm>
                      <a:off x="0" y="0"/>
                      <a:ext cx="5760085" cy="2123457"/>
                    </a:xfrm>
                    <a:prstGeom prst="rect">
                      <a:avLst/>
                    </a:prstGeom>
                  </pic:spPr>
                </pic:pic>
              </a:graphicData>
            </a:graphic>
          </wp:inline>
        </w:drawing>
      </w:r>
    </w:p>
    <w:p w14:paraId="4769A8CA" w14:textId="2446CC87" w:rsidR="0047123F" w:rsidRPr="002F608F" w:rsidRDefault="00AA022C" w:rsidP="00AA022C">
      <w:pPr>
        <w:pStyle w:val="ab"/>
        <w:jc w:val="center"/>
        <w:rPr>
          <w:rFonts w:ascii="宋体" w:eastAsia="宋体" w:hAnsi="宋体"/>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E248B1">
        <w:t>优化后</w:t>
      </w:r>
      <w:r w:rsidRPr="00E248B1">
        <w:t>ResNet18</w:t>
      </w:r>
      <w:r w:rsidRPr="00E248B1">
        <w:t>在</w:t>
      </w:r>
      <w:r w:rsidRPr="00E248B1">
        <w:t>FER2013</w:t>
      </w:r>
      <w:r w:rsidRPr="00E248B1">
        <w:t>上训练集训练图</w:t>
      </w:r>
    </w:p>
    <w:p w14:paraId="6A69391D" w14:textId="77777777" w:rsidR="00AA022C" w:rsidRDefault="00000000" w:rsidP="00AA022C">
      <w:pPr>
        <w:keepNext/>
        <w:ind w:firstLineChars="200" w:firstLine="440"/>
        <w:jc w:val="center"/>
      </w:pPr>
      <w:r w:rsidRPr="002F608F">
        <w:rPr>
          <w:rFonts w:ascii="宋体" w:eastAsia="宋体" w:hAnsi="宋体"/>
          <w:noProof/>
        </w:rPr>
        <w:drawing>
          <wp:inline distT="0" distB="0" distL="0" distR="0" wp14:anchorId="15A0CD1D" wp14:editId="49D2445F">
            <wp:extent cx="5929745" cy="1745673"/>
            <wp:effectExtent l="0" t="0" r="127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6"/>
                    <a:stretch/>
                  </pic:blipFill>
                  <pic:spPr>
                    <a:xfrm>
                      <a:off x="0" y="0"/>
                      <a:ext cx="5980390" cy="1760582"/>
                    </a:xfrm>
                    <a:prstGeom prst="rect">
                      <a:avLst/>
                    </a:prstGeom>
                  </pic:spPr>
                </pic:pic>
              </a:graphicData>
            </a:graphic>
          </wp:inline>
        </w:drawing>
      </w:r>
    </w:p>
    <w:p w14:paraId="498AD7EA" w14:textId="62EC6215" w:rsidR="0047123F" w:rsidRPr="002F608F" w:rsidRDefault="00AA022C" w:rsidP="00AA022C">
      <w:pPr>
        <w:pStyle w:val="ab"/>
        <w:jc w:val="center"/>
        <w:rPr>
          <w:rFonts w:ascii="宋体" w:eastAsia="宋体" w:hAnsi="宋体" w:hint="eastAsia"/>
        </w:rPr>
      </w:pPr>
      <w:r>
        <w:t xml:space="preserve">Figure </w:t>
      </w:r>
      <w:r>
        <w:fldChar w:fldCharType="begin"/>
      </w:r>
      <w:r>
        <w:instrText xml:space="preserve"> SEQ Figure \* ARABIC </w:instrText>
      </w:r>
      <w:r>
        <w:fldChar w:fldCharType="separate"/>
      </w:r>
      <w:r>
        <w:rPr>
          <w:noProof/>
        </w:rPr>
        <w:t>23</w:t>
      </w:r>
      <w:r>
        <w:fldChar w:fldCharType="end"/>
      </w:r>
      <w:r>
        <w:t xml:space="preserve"> </w:t>
      </w:r>
      <w:r w:rsidRPr="004F1B13">
        <w:t>优化后</w:t>
      </w:r>
      <w:r w:rsidRPr="004F1B13">
        <w:t>ResNet18</w:t>
      </w:r>
      <w:r w:rsidRPr="004F1B13">
        <w:t>在</w:t>
      </w:r>
      <w:r w:rsidRPr="004F1B13">
        <w:t>FER2013</w:t>
      </w:r>
      <w:r w:rsidRPr="004F1B13">
        <w:t>上测试集训练图</w:t>
      </w:r>
    </w:p>
    <w:p w14:paraId="432B63AE" w14:textId="65DE1A3F" w:rsidR="0047123F" w:rsidRPr="00AA022C" w:rsidRDefault="00000000" w:rsidP="00AA022C">
      <w:pPr>
        <w:jc w:val="center"/>
        <w:rPr>
          <w:rFonts w:ascii="宋体" w:eastAsia="宋体" w:hAnsi="宋体" w:hint="eastAsia"/>
        </w:rPr>
      </w:pPr>
      <w:r w:rsidRPr="002F608F">
        <w:rPr>
          <w:rFonts w:ascii="宋体" w:eastAsia="宋体" w:hAnsi="宋体"/>
          <w:noProof/>
        </w:rPr>
        <w:lastRenderedPageBreak/>
        <w:drawing>
          <wp:inline distT="0" distB="0" distL="0" distR="0" wp14:anchorId="1D8F568A" wp14:editId="1922C4A1">
            <wp:extent cx="4608946" cy="4959927"/>
            <wp:effectExtent l="0" t="0" r="1270" b="635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7"/>
                    <a:srcRect/>
                    <a:stretch/>
                  </pic:blipFill>
                  <pic:spPr>
                    <a:xfrm>
                      <a:off x="0" y="0"/>
                      <a:ext cx="4642979" cy="4996551"/>
                    </a:xfrm>
                    <a:prstGeom prst="rect">
                      <a:avLst/>
                    </a:prstGeom>
                  </pic:spPr>
                </pic:pic>
              </a:graphicData>
            </a:graphic>
          </wp:inline>
        </w:drawing>
      </w:r>
    </w:p>
    <w:p w14:paraId="729BED0A" w14:textId="77777777" w:rsidR="0047123F" w:rsidRPr="002F608F" w:rsidRDefault="0047123F">
      <w:pPr>
        <w:spacing w:before="0" w:after="0" w:line="360" w:lineRule="auto"/>
        <w:ind w:firstLineChars="200" w:firstLine="478"/>
        <w:jc w:val="both"/>
        <w:rPr>
          <w:rFonts w:ascii="宋体" w:eastAsia="宋体" w:hAnsi="宋体" w:cs="Times New Roman"/>
          <w:color w:val="292929"/>
          <w:spacing w:val="-1"/>
          <w:sz w:val="24"/>
          <w:shd w:val="clear" w:color="auto" w:fill="FFFFFF"/>
        </w:rPr>
      </w:pPr>
    </w:p>
    <w:p w14:paraId="62E188E0" w14:textId="77777777" w:rsidR="0047123F" w:rsidRPr="002F608F" w:rsidRDefault="0047123F">
      <w:pPr>
        <w:jc w:val="center"/>
        <w:rPr>
          <w:rFonts w:ascii="宋体" w:eastAsia="宋体" w:hAnsi="宋体"/>
        </w:rPr>
      </w:pPr>
    </w:p>
    <w:p w14:paraId="014CD71D" w14:textId="77777777" w:rsidR="0047123F" w:rsidRPr="002F608F" w:rsidRDefault="00000000" w:rsidP="00184827">
      <w:pPr>
        <w:pStyle w:val="1"/>
        <w:jc w:val="center"/>
        <w:rPr>
          <w:rFonts w:ascii="宋体" w:eastAsia="宋体" w:hAnsi="宋体"/>
        </w:rPr>
      </w:pPr>
      <w:bookmarkStart w:id="62" w:name="_Toc134552750"/>
      <w:r w:rsidRPr="002F608F">
        <w:rPr>
          <w:rFonts w:ascii="宋体" w:eastAsia="宋体" w:hAnsi="宋体"/>
        </w:rPr>
        <w:t>第六章 结束语</w:t>
      </w:r>
      <w:bookmarkEnd w:id="62"/>
    </w:p>
    <w:p w14:paraId="7BE52FED" w14:textId="77777777" w:rsidR="0047123F" w:rsidRPr="002F608F" w:rsidRDefault="00000000" w:rsidP="00184827">
      <w:pPr>
        <w:pStyle w:val="1"/>
        <w:jc w:val="center"/>
        <w:rPr>
          <w:rFonts w:ascii="宋体" w:eastAsia="宋体" w:hAnsi="宋体"/>
        </w:rPr>
      </w:pPr>
      <w:bookmarkStart w:id="63" w:name="_Toc134552751"/>
      <w:r w:rsidRPr="002F608F">
        <w:rPr>
          <w:rFonts w:ascii="宋体" w:eastAsia="宋体" w:hAnsi="宋体"/>
        </w:rPr>
        <w:t>附录</w:t>
      </w:r>
      <w:bookmarkEnd w:id="63"/>
    </w:p>
    <w:p w14:paraId="226C8060" w14:textId="77777777" w:rsidR="0047123F" w:rsidRPr="002F608F" w:rsidRDefault="00000000" w:rsidP="00184827">
      <w:pPr>
        <w:pStyle w:val="2"/>
        <w:rPr>
          <w:rFonts w:ascii="宋体" w:eastAsia="宋体" w:hAnsi="宋体"/>
        </w:rPr>
      </w:pPr>
      <w:bookmarkStart w:id="64" w:name="_Toc134549308"/>
      <w:bookmarkStart w:id="65" w:name="_Toc134552752"/>
      <w:r w:rsidRPr="002F608F">
        <w:rPr>
          <w:rFonts w:ascii="宋体" w:eastAsia="宋体" w:hAnsi="宋体"/>
        </w:rPr>
        <w:t>Resnet18 结构</w:t>
      </w:r>
      <w:bookmarkEnd w:id="64"/>
      <w:bookmarkEnd w:id="65"/>
    </w:p>
    <w:p w14:paraId="3785A9D5"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roofErr w:type="spellStart"/>
      <w:proofErr w:type="gramStart"/>
      <w:r w:rsidRPr="002F608F">
        <w:rPr>
          <w:rFonts w:ascii="宋体" w:eastAsia="宋体" w:hAnsi="宋体"/>
        </w:rPr>
        <w:t>ResNet</w:t>
      </w:r>
      <w:proofErr w:type="spellEnd"/>
      <w:r w:rsidRPr="002F608F">
        <w:rPr>
          <w:rFonts w:ascii="宋体" w:eastAsia="宋体" w:hAnsi="宋体"/>
        </w:rPr>
        <w:t>(</w:t>
      </w:r>
      <w:proofErr w:type="gramEnd"/>
    </w:p>
    <w:p w14:paraId="1DD12ABF"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1, 64,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3C3B1338"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7C61971B" w14:textId="415D1419"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 xml:space="preserve">64, eps=1e-05, momentum=0.1, affine=True, </w:t>
      </w:r>
      <w:proofErr w:type="spellStart"/>
      <w:r w:rsidRPr="002F608F">
        <w:rPr>
          <w:rFonts w:ascii="宋体" w:eastAsia="宋体" w:hAnsi="宋体"/>
        </w:rPr>
        <w:t>track_running_stats</w:t>
      </w:r>
      <w:proofErr w:type="spellEnd"/>
      <w:r w:rsidRPr="002F608F">
        <w:rPr>
          <w:rFonts w:ascii="宋体" w:eastAsia="宋体" w:hAnsi="宋体"/>
        </w:rPr>
        <w:t>=True)</w:t>
      </w:r>
    </w:p>
    <w:p w14:paraId="4BD13F49"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46EEF014" w14:textId="5EC522B4"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(layer1): </w:t>
      </w:r>
      <w:proofErr w:type="gramStart"/>
      <w:r w:rsidRPr="002F608F">
        <w:rPr>
          <w:rFonts w:ascii="宋体" w:eastAsia="宋体" w:hAnsi="宋体"/>
        </w:rPr>
        <w:t>Sequential(</w:t>
      </w:r>
      <w:proofErr w:type="gramEnd"/>
    </w:p>
    <w:p w14:paraId="577D001D"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lastRenderedPageBreak/>
        <w:t xml:space="preserve">    (0):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717A31FF"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64, 64,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77DCFF31" w14:textId="498CD06A"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64, eps=1e-05, momentum=0.1, 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7436E8DE"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64, 64,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79908667" w14:textId="63BC4AC2"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64, eps=1e-05, momentum=0.1, 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4D516363" w14:textId="1377C374"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r w:rsidRPr="002F608F">
        <w:rPr>
          <w:rFonts w:ascii="宋体" w:eastAsia="宋体" w:hAnsi="宋体"/>
        </w:rPr>
        <w:t>))</w:t>
      </w:r>
    </w:p>
    <w:p w14:paraId="01C44EDA"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465EA42E" w14:textId="3575C2F0"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37CD6309"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64, 64,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5D5D2071" w14:textId="455EDFCB"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64, eps=1e-05, momentum=0.1, 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58B27687"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64, 64,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5179ECF6" w14:textId="1BB33758"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64, eps=1e-05, momentum=0.1, 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6FC86CF4" w14:textId="169D3608"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r w:rsidRPr="002F608F">
        <w:rPr>
          <w:rFonts w:ascii="宋体" w:eastAsia="宋体" w:hAnsi="宋体"/>
        </w:rPr>
        <w:t>))</w:t>
      </w:r>
    </w:p>
    <w:p w14:paraId="7708C9FE"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w:t>
      </w:r>
    </w:p>
    <w:p w14:paraId="3997B8CC"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273A1122"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(layer2): </w:t>
      </w:r>
      <w:proofErr w:type="gramStart"/>
      <w:r w:rsidRPr="002F608F">
        <w:rPr>
          <w:rFonts w:ascii="宋体" w:eastAsia="宋体" w:hAnsi="宋体"/>
        </w:rPr>
        <w:t>Sequential(</w:t>
      </w:r>
      <w:proofErr w:type="gramEnd"/>
    </w:p>
    <w:p w14:paraId="79B00291"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(0):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705F5DDF"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64, 128, </w:t>
      </w:r>
      <w:proofErr w:type="spellStart"/>
      <w:r w:rsidRPr="002F608F">
        <w:rPr>
          <w:rFonts w:ascii="宋体" w:eastAsia="宋体" w:hAnsi="宋体"/>
        </w:rPr>
        <w:t>kernel_size</w:t>
      </w:r>
      <w:proofErr w:type="spellEnd"/>
      <w:r w:rsidRPr="002F608F">
        <w:rPr>
          <w:rFonts w:ascii="宋体" w:eastAsia="宋体" w:hAnsi="宋体"/>
        </w:rPr>
        <w:t>=(3, 3), stride=(2, 2), padding=(1, 1), bias=False)</w:t>
      </w:r>
    </w:p>
    <w:p w14:paraId="15A1351E" w14:textId="2BF010CF"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128,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647F722C"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128, 128,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084BFD9F" w14:textId="3DC99599"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128,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664D64FF"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p>
    <w:p w14:paraId="4228793B"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(0): Conv2</w:t>
      </w:r>
      <w:proofErr w:type="gramStart"/>
      <w:r w:rsidRPr="002F608F">
        <w:rPr>
          <w:rFonts w:ascii="宋体" w:eastAsia="宋体" w:hAnsi="宋体"/>
        </w:rPr>
        <w:t>d(</w:t>
      </w:r>
      <w:proofErr w:type="gramEnd"/>
      <w:r w:rsidRPr="002F608F">
        <w:rPr>
          <w:rFonts w:ascii="宋体" w:eastAsia="宋体" w:hAnsi="宋体"/>
        </w:rPr>
        <w:t xml:space="preserve">64, 128, </w:t>
      </w:r>
      <w:proofErr w:type="spellStart"/>
      <w:r w:rsidRPr="002F608F">
        <w:rPr>
          <w:rFonts w:ascii="宋体" w:eastAsia="宋体" w:hAnsi="宋体"/>
        </w:rPr>
        <w:t>kernel_size</w:t>
      </w:r>
      <w:proofErr w:type="spellEnd"/>
      <w:r w:rsidRPr="002F608F">
        <w:rPr>
          <w:rFonts w:ascii="宋体" w:eastAsia="宋体" w:hAnsi="宋体"/>
        </w:rPr>
        <w:t>=(1, 1), stride=(2, 2), bias=False)</w:t>
      </w:r>
    </w:p>
    <w:p w14:paraId="294F74A0" w14:textId="6839E8D4" w:rsidR="00184827"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BatchNorm2</w:t>
      </w:r>
      <w:proofErr w:type="gramStart"/>
      <w:r w:rsidRPr="002F608F">
        <w:rPr>
          <w:rFonts w:ascii="宋体" w:eastAsia="宋体" w:hAnsi="宋体"/>
        </w:rPr>
        <w:t>d(</w:t>
      </w:r>
      <w:proofErr w:type="gramEnd"/>
      <w:r w:rsidRPr="002F608F">
        <w:rPr>
          <w:rFonts w:ascii="宋体" w:eastAsia="宋体" w:hAnsi="宋体"/>
        </w:rPr>
        <w:t>128,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48230AE5"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hint="eastAsia"/>
        </w:rPr>
      </w:pPr>
    </w:p>
    <w:p w14:paraId="4C047583"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621CF708"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128, 128,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0C3DE2F3" w14:textId="199085A2"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128,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3D382D1D"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lastRenderedPageBreak/>
        <w:t xml:space="preserve">      (conv2): Conv2</w:t>
      </w:r>
      <w:proofErr w:type="gramStart"/>
      <w:r w:rsidRPr="002F608F">
        <w:rPr>
          <w:rFonts w:ascii="宋体" w:eastAsia="宋体" w:hAnsi="宋体"/>
        </w:rPr>
        <w:t>d(</w:t>
      </w:r>
      <w:proofErr w:type="gramEnd"/>
      <w:r w:rsidRPr="002F608F">
        <w:rPr>
          <w:rFonts w:ascii="宋体" w:eastAsia="宋体" w:hAnsi="宋体"/>
        </w:rPr>
        <w:t xml:space="preserve">128, 128,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2F278B27" w14:textId="7F93FBA3"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128,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1F939D94" w14:textId="31C15B39"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r w:rsidRPr="002F608F">
        <w:rPr>
          <w:rFonts w:ascii="宋体" w:eastAsia="宋体" w:hAnsi="宋体"/>
        </w:rPr>
        <w:t>))</w:t>
      </w:r>
    </w:p>
    <w:p w14:paraId="7D1103DD"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w:t>
      </w:r>
    </w:p>
    <w:p w14:paraId="5237D0A1"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10CE31F8"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(layer3): </w:t>
      </w:r>
      <w:proofErr w:type="gramStart"/>
      <w:r w:rsidRPr="002F608F">
        <w:rPr>
          <w:rFonts w:ascii="宋体" w:eastAsia="宋体" w:hAnsi="宋体"/>
        </w:rPr>
        <w:t>Sequential(</w:t>
      </w:r>
      <w:proofErr w:type="gramEnd"/>
    </w:p>
    <w:p w14:paraId="515FB429"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(0):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5F8F6428"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128, 256, </w:t>
      </w:r>
      <w:proofErr w:type="spellStart"/>
      <w:r w:rsidRPr="002F608F">
        <w:rPr>
          <w:rFonts w:ascii="宋体" w:eastAsia="宋体" w:hAnsi="宋体"/>
        </w:rPr>
        <w:t>kernel_size</w:t>
      </w:r>
      <w:proofErr w:type="spellEnd"/>
      <w:r w:rsidRPr="002F608F">
        <w:rPr>
          <w:rFonts w:ascii="宋体" w:eastAsia="宋体" w:hAnsi="宋体"/>
        </w:rPr>
        <w:t>=(3, 3), stride=(2, 2), padding=(1, 1), bias=False)</w:t>
      </w:r>
    </w:p>
    <w:p w14:paraId="1B023584" w14:textId="6537ADF8"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256,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3ECBBA68"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256, 256,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28BAFD20" w14:textId="7853E030"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256,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288D8A32"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p>
    <w:p w14:paraId="58FB6446"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(0): Conv2</w:t>
      </w:r>
      <w:proofErr w:type="gramStart"/>
      <w:r w:rsidRPr="002F608F">
        <w:rPr>
          <w:rFonts w:ascii="宋体" w:eastAsia="宋体" w:hAnsi="宋体"/>
        </w:rPr>
        <w:t>d(</w:t>
      </w:r>
      <w:proofErr w:type="gramEnd"/>
      <w:r w:rsidRPr="002F608F">
        <w:rPr>
          <w:rFonts w:ascii="宋体" w:eastAsia="宋体" w:hAnsi="宋体"/>
        </w:rPr>
        <w:t xml:space="preserve">128, 256, </w:t>
      </w:r>
      <w:proofErr w:type="spellStart"/>
      <w:r w:rsidRPr="002F608F">
        <w:rPr>
          <w:rFonts w:ascii="宋体" w:eastAsia="宋体" w:hAnsi="宋体"/>
        </w:rPr>
        <w:t>kernel_size</w:t>
      </w:r>
      <w:proofErr w:type="spellEnd"/>
      <w:r w:rsidRPr="002F608F">
        <w:rPr>
          <w:rFonts w:ascii="宋体" w:eastAsia="宋体" w:hAnsi="宋体"/>
        </w:rPr>
        <w:t>=(1, 1), stride=(2, 2), bias=False)</w:t>
      </w:r>
    </w:p>
    <w:p w14:paraId="68C78AD1" w14:textId="5E5B906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BatchNorm2</w:t>
      </w:r>
      <w:proofErr w:type="gramStart"/>
      <w:r w:rsidRPr="002F608F">
        <w:rPr>
          <w:rFonts w:ascii="宋体" w:eastAsia="宋体" w:hAnsi="宋体"/>
        </w:rPr>
        <w:t>d(</w:t>
      </w:r>
      <w:proofErr w:type="gramEnd"/>
      <w:r w:rsidRPr="002F608F">
        <w:rPr>
          <w:rFonts w:ascii="宋体" w:eastAsia="宋体" w:hAnsi="宋体"/>
        </w:rPr>
        <w:t>256,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787A93DF"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ind w:firstLine="240"/>
        <w:rPr>
          <w:rFonts w:ascii="宋体" w:eastAsia="宋体" w:hAnsi="宋体" w:hint="eastAsia"/>
        </w:rPr>
      </w:pPr>
    </w:p>
    <w:p w14:paraId="4A2557A8"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15A098CF"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256, 256,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4D12E955" w14:textId="57286902"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256,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698E3B31"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256, 256,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1081B46D" w14:textId="28BC21EA"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256,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462DF4C6" w14:textId="546DC66E"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r w:rsidRPr="002F608F">
        <w:rPr>
          <w:rFonts w:ascii="宋体" w:eastAsia="宋体" w:hAnsi="宋体"/>
        </w:rPr>
        <w:t>))</w:t>
      </w:r>
    </w:p>
    <w:p w14:paraId="6C143455"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w:t>
      </w:r>
    </w:p>
    <w:p w14:paraId="5D855004"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5E288A00"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(layer4): </w:t>
      </w:r>
      <w:proofErr w:type="gramStart"/>
      <w:r w:rsidRPr="002F608F">
        <w:rPr>
          <w:rFonts w:ascii="宋体" w:eastAsia="宋体" w:hAnsi="宋体"/>
        </w:rPr>
        <w:t>Sequential(</w:t>
      </w:r>
      <w:proofErr w:type="gramEnd"/>
    </w:p>
    <w:p w14:paraId="54431C35"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(0):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2D9E00E9"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256, 512, </w:t>
      </w:r>
      <w:proofErr w:type="spellStart"/>
      <w:r w:rsidRPr="002F608F">
        <w:rPr>
          <w:rFonts w:ascii="宋体" w:eastAsia="宋体" w:hAnsi="宋体"/>
        </w:rPr>
        <w:t>kernel_size</w:t>
      </w:r>
      <w:proofErr w:type="spellEnd"/>
      <w:r w:rsidRPr="002F608F">
        <w:rPr>
          <w:rFonts w:ascii="宋体" w:eastAsia="宋体" w:hAnsi="宋体"/>
        </w:rPr>
        <w:t>=(3, 3), stride=(2, 2), padding=(1, 1), bias=False)</w:t>
      </w:r>
    </w:p>
    <w:p w14:paraId="2195B473" w14:textId="4849CBC1"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512,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07387666"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512, 512,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1C22D9A2" w14:textId="3E49043B"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512, eps=1e-</w:t>
      </w:r>
      <w:r w:rsidRPr="002F608F">
        <w:rPr>
          <w:rFonts w:ascii="宋体" w:eastAsia="宋体" w:hAnsi="宋体"/>
        </w:rPr>
        <w:lastRenderedPageBreak/>
        <w:t>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0003E6A2"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p>
    <w:p w14:paraId="30B392F8"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(0): Conv2</w:t>
      </w:r>
      <w:proofErr w:type="gramStart"/>
      <w:r w:rsidRPr="002F608F">
        <w:rPr>
          <w:rFonts w:ascii="宋体" w:eastAsia="宋体" w:hAnsi="宋体"/>
        </w:rPr>
        <w:t>d(</w:t>
      </w:r>
      <w:proofErr w:type="gramEnd"/>
      <w:r w:rsidRPr="002F608F">
        <w:rPr>
          <w:rFonts w:ascii="宋体" w:eastAsia="宋体" w:hAnsi="宋体"/>
        </w:rPr>
        <w:t xml:space="preserve">256, 512, </w:t>
      </w:r>
      <w:proofErr w:type="spellStart"/>
      <w:r w:rsidRPr="002F608F">
        <w:rPr>
          <w:rFonts w:ascii="宋体" w:eastAsia="宋体" w:hAnsi="宋体"/>
        </w:rPr>
        <w:t>kernel_size</w:t>
      </w:r>
      <w:proofErr w:type="spellEnd"/>
      <w:r w:rsidRPr="002F608F">
        <w:rPr>
          <w:rFonts w:ascii="宋体" w:eastAsia="宋体" w:hAnsi="宋体"/>
        </w:rPr>
        <w:t>=(1, 1), stride=(2, 2), bias=False)</w:t>
      </w:r>
    </w:p>
    <w:p w14:paraId="2FD35A36" w14:textId="471CE070"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BatchNorm2</w:t>
      </w:r>
      <w:proofErr w:type="gramStart"/>
      <w:r w:rsidRPr="002F608F">
        <w:rPr>
          <w:rFonts w:ascii="宋体" w:eastAsia="宋体" w:hAnsi="宋体"/>
        </w:rPr>
        <w:t>d(</w:t>
      </w:r>
      <w:proofErr w:type="gramEnd"/>
      <w:r w:rsidRPr="002F608F">
        <w:rPr>
          <w:rFonts w:ascii="宋体" w:eastAsia="宋体" w:hAnsi="宋体"/>
        </w:rPr>
        <w:t>512,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2435ED1C"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5A389E6F"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(1): </w:t>
      </w:r>
      <w:proofErr w:type="spellStart"/>
      <w:proofErr w:type="gramStart"/>
      <w:r w:rsidRPr="002F608F">
        <w:rPr>
          <w:rFonts w:ascii="宋体" w:eastAsia="宋体" w:hAnsi="宋体"/>
        </w:rPr>
        <w:t>BasicBlock</w:t>
      </w:r>
      <w:proofErr w:type="spellEnd"/>
      <w:r w:rsidRPr="002F608F">
        <w:rPr>
          <w:rFonts w:ascii="宋体" w:eastAsia="宋体" w:hAnsi="宋体"/>
        </w:rPr>
        <w:t>(</w:t>
      </w:r>
      <w:proofErr w:type="gramEnd"/>
    </w:p>
    <w:p w14:paraId="4922F9D7"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(conv1): Conv2</w:t>
      </w:r>
      <w:proofErr w:type="gramStart"/>
      <w:r w:rsidRPr="002F608F">
        <w:rPr>
          <w:rFonts w:ascii="宋体" w:eastAsia="宋体" w:hAnsi="宋体"/>
        </w:rPr>
        <w:t>d(</w:t>
      </w:r>
      <w:proofErr w:type="gramEnd"/>
      <w:r w:rsidRPr="002F608F">
        <w:rPr>
          <w:rFonts w:ascii="宋体" w:eastAsia="宋体" w:hAnsi="宋体"/>
        </w:rPr>
        <w:t xml:space="preserve">512, 512,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5DD78E10" w14:textId="56EC42F9"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(bn1): BatchNorm2</w:t>
      </w:r>
      <w:proofErr w:type="gramStart"/>
      <w:r w:rsidRPr="002F608F">
        <w:rPr>
          <w:rFonts w:ascii="宋体" w:eastAsia="宋体" w:hAnsi="宋体"/>
        </w:rPr>
        <w:t>d(</w:t>
      </w:r>
      <w:proofErr w:type="gramEnd"/>
      <w:r w:rsidRPr="002F608F">
        <w:rPr>
          <w:rFonts w:ascii="宋体" w:eastAsia="宋体" w:hAnsi="宋体"/>
        </w:rPr>
        <w:t>512,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3171D74D" w14:textId="77777777"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(conv2): Conv2</w:t>
      </w:r>
      <w:proofErr w:type="gramStart"/>
      <w:r w:rsidRPr="002F608F">
        <w:rPr>
          <w:rFonts w:ascii="宋体" w:eastAsia="宋体" w:hAnsi="宋体"/>
        </w:rPr>
        <w:t>d(</w:t>
      </w:r>
      <w:proofErr w:type="gramEnd"/>
      <w:r w:rsidRPr="002F608F">
        <w:rPr>
          <w:rFonts w:ascii="宋体" w:eastAsia="宋体" w:hAnsi="宋体"/>
        </w:rPr>
        <w:t xml:space="preserve">512, 512, </w:t>
      </w:r>
      <w:proofErr w:type="spellStart"/>
      <w:r w:rsidRPr="002F608F">
        <w:rPr>
          <w:rFonts w:ascii="宋体" w:eastAsia="宋体" w:hAnsi="宋体"/>
        </w:rPr>
        <w:t>kernel_size</w:t>
      </w:r>
      <w:proofErr w:type="spellEnd"/>
      <w:r w:rsidRPr="002F608F">
        <w:rPr>
          <w:rFonts w:ascii="宋体" w:eastAsia="宋体" w:hAnsi="宋体"/>
        </w:rPr>
        <w:t>=(3, 3), stride=(1, 1), padding=(1, 1), bias=False)</w:t>
      </w:r>
    </w:p>
    <w:p w14:paraId="775D767E" w14:textId="06804130"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(bn2): BatchNorm2</w:t>
      </w:r>
      <w:proofErr w:type="gramStart"/>
      <w:r w:rsidRPr="002F608F">
        <w:rPr>
          <w:rFonts w:ascii="宋体" w:eastAsia="宋体" w:hAnsi="宋体"/>
        </w:rPr>
        <w:t>d(</w:t>
      </w:r>
      <w:proofErr w:type="gramEnd"/>
      <w:r w:rsidRPr="002F608F">
        <w:rPr>
          <w:rFonts w:ascii="宋体" w:eastAsia="宋体" w:hAnsi="宋体"/>
        </w:rPr>
        <w:t>512, eps=1e-05,momentum=0.1,affine=</w:t>
      </w:r>
      <w:proofErr w:type="spellStart"/>
      <w:r w:rsidRPr="002F608F">
        <w:rPr>
          <w:rFonts w:ascii="宋体" w:eastAsia="宋体" w:hAnsi="宋体"/>
        </w:rPr>
        <w:t>True,track_running_stats</w:t>
      </w:r>
      <w:proofErr w:type="spellEnd"/>
      <w:r w:rsidRPr="002F608F">
        <w:rPr>
          <w:rFonts w:ascii="宋体" w:eastAsia="宋体" w:hAnsi="宋体"/>
        </w:rPr>
        <w:t>=True)</w:t>
      </w:r>
    </w:p>
    <w:p w14:paraId="7184C465" w14:textId="439BDEBA"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(shortcut): </w:t>
      </w:r>
      <w:proofErr w:type="gramStart"/>
      <w:r w:rsidRPr="002F608F">
        <w:rPr>
          <w:rFonts w:ascii="宋体" w:eastAsia="宋体" w:hAnsi="宋体"/>
        </w:rPr>
        <w:t>Sequential(</w:t>
      </w:r>
      <w:proofErr w:type="gramEnd"/>
      <w:r w:rsidRPr="002F608F">
        <w:rPr>
          <w:rFonts w:ascii="宋体" w:eastAsia="宋体" w:hAnsi="宋体"/>
        </w:rPr>
        <w:t>))</w:t>
      </w:r>
    </w:p>
    <w:p w14:paraId="0D6F4F08" w14:textId="0151781A"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w:t>
      </w:r>
    </w:p>
    <w:p w14:paraId="41B2ECFD" w14:textId="77777777" w:rsidR="00184827" w:rsidRPr="002F608F" w:rsidRDefault="00184827"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p>
    <w:p w14:paraId="286628E6" w14:textId="083A7975" w:rsidR="0047123F" w:rsidRPr="002F608F" w:rsidRDefault="00000000" w:rsidP="00184827">
      <w:pPr>
        <w:pBdr>
          <w:top w:val="single" w:sz="4" w:space="1" w:color="auto"/>
          <w:left w:val="single" w:sz="4" w:space="1" w:color="auto"/>
          <w:bottom w:val="single" w:sz="4" w:space="1" w:color="auto"/>
          <w:right w:val="single" w:sz="4" w:space="1" w:color="auto"/>
        </w:pBdr>
        <w:snapToGrid/>
        <w:spacing w:line="240" w:lineRule="auto"/>
        <w:rPr>
          <w:rFonts w:ascii="宋体" w:eastAsia="宋体" w:hAnsi="宋体"/>
        </w:rPr>
      </w:pPr>
      <w:r w:rsidRPr="002F608F">
        <w:rPr>
          <w:rFonts w:ascii="宋体" w:eastAsia="宋体" w:hAnsi="宋体"/>
        </w:rPr>
        <w:t xml:space="preserve">  (linear): </w:t>
      </w:r>
      <w:proofErr w:type="gramStart"/>
      <w:r w:rsidRPr="002F608F">
        <w:rPr>
          <w:rFonts w:ascii="宋体" w:eastAsia="宋体" w:hAnsi="宋体"/>
        </w:rPr>
        <w:t>Linear(</w:t>
      </w:r>
      <w:proofErr w:type="spellStart"/>
      <w:proofErr w:type="gramEnd"/>
      <w:r w:rsidRPr="002F608F">
        <w:rPr>
          <w:rFonts w:ascii="宋体" w:eastAsia="宋体" w:hAnsi="宋体"/>
        </w:rPr>
        <w:t>in_features</w:t>
      </w:r>
      <w:proofErr w:type="spellEnd"/>
      <w:r w:rsidRPr="002F608F">
        <w:rPr>
          <w:rFonts w:ascii="宋体" w:eastAsia="宋体" w:hAnsi="宋体"/>
        </w:rPr>
        <w:t xml:space="preserve">=512, </w:t>
      </w:r>
      <w:proofErr w:type="spellStart"/>
      <w:r w:rsidRPr="002F608F">
        <w:rPr>
          <w:rFonts w:ascii="宋体" w:eastAsia="宋体" w:hAnsi="宋体"/>
        </w:rPr>
        <w:t>out_features</w:t>
      </w:r>
      <w:proofErr w:type="spellEnd"/>
      <w:r w:rsidRPr="002F608F">
        <w:rPr>
          <w:rFonts w:ascii="宋体" w:eastAsia="宋体" w:hAnsi="宋体"/>
        </w:rPr>
        <w:t>=7, bias=True))</w:t>
      </w:r>
    </w:p>
    <w:p w14:paraId="723BC490" w14:textId="77777777" w:rsidR="0047123F" w:rsidRPr="002F608F" w:rsidRDefault="0047123F">
      <w:pPr>
        <w:rPr>
          <w:rFonts w:ascii="宋体" w:eastAsia="宋体" w:hAnsi="宋体"/>
        </w:rPr>
      </w:pPr>
    </w:p>
    <w:sectPr w:rsidR="0047123F" w:rsidRPr="002F608F">
      <w:pgSz w:w="11905" w:h="16838"/>
      <w:pgMar w:top="1361" w:right="1417" w:bottom="1361" w:left="1417"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子杰 承" w:date="2023-05-09T19:23:00Z" w:initials="子承">
    <w:p w14:paraId="478E4523" w14:textId="40701ACD" w:rsidR="00AA022C" w:rsidRDefault="00AA022C">
      <w:pPr>
        <w:pStyle w:val="af1"/>
      </w:pPr>
      <w:r>
        <w:rPr>
          <w:rStyle w:val="af0"/>
        </w:rPr>
        <w:annotationRef/>
      </w:r>
      <w:r>
        <w:rPr>
          <w:rFonts w:hint="eastAsia"/>
        </w:rPr>
        <w:t>公式4</w:t>
      </w:r>
      <w:r>
        <w:t>.1</w:t>
      </w:r>
      <w:r>
        <w:rPr>
          <w:rFonts w:hint="eastAsia"/>
        </w:rPr>
        <w:t>是什么，请修改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8E45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51C43" w16cex:dateUtc="2023-05-09T1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8E4523" w16cid:durableId="28051C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37C87" w14:textId="77777777" w:rsidR="0002395B" w:rsidRDefault="0002395B" w:rsidP="002F608F">
      <w:pPr>
        <w:spacing w:before="0" w:after="0" w:line="240" w:lineRule="auto"/>
      </w:pPr>
      <w:r>
        <w:separator/>
      </w:r>
    </w:p>
  </w:endnote>
  <w:endnote w:type="continuationSeparator" w:id="0">
    <w:p w14:paraId="0BCD68C7" w14:textId="77777777" w:rsidR="0002395B" w:rsidRDefault="0002395B" w:rsidP="002F60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ource-serif-pro">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79AFA" w14:textId="77777777" w:rsidR="0002395B" w:rsidRDefault="0002395B" w:rsidP="002F608F">
      <w:pPr>
        <w:spacing w:before="0" w:after="0" w:line="240" w:lineRule="auto"/>
      </w:pPr>
      <w:r>
        <w:separator/>
      </w:r>
    </w:p>
  </w:footnote>
  <w:footnote w:type="continuationSeparator" w:id="0">
    <w:p w14:paraId="25083F16" w14:textId="77777777" w:rsidR="0002395B" w:rsidRDefault="0002395B" w:rsidP="002F608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2705"/>
    <w:multiLevelType w:val="multilevel"/>
    <w:tmpl w:val="F0160824"/>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rPr>
        <w:rFonts w:ascii="宋体" w:eastAsia="宋体" w:hAnsi="宋体" w:cs="微软雅黑"/>
      </w:r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 w15:restartNumberingAfterBreak="0">
    <w:nsid w:val="11C91046"/>
    <w:multiLevelType w:val="hybridMultilevel"/>
    <w:tmpl w:val="8048F212"/>
    <w:lvl w:ilvl="0" w:tplc="6C3804DA">
      <w:start w:val="2"/>
      <w:numFmt w:val="bullet"/>
      <w:lvlText w:val="-"/>
      <w:lvlJc w:val="left"/>
      <w:pPr>
        <w:ind w:left="820" w:hanging="360"/>
      </w:pPr>
      <w:rPr>
        <w:rFonts w:ascii="宋体" w:eastAsia="宋体" w:hAnsi="宋体" w:cs="微软雅黑" w:hint="eastAsia"/>
      </w:rPr>
    </w:lvl>
    <w:lvl w:ilvl="1" w:tplc="04090003" w:tentative="1">
      <w:start w:val="1"/>
      <w:numFmt w:val="bullet"/>
      <w:lvlText w:val=""/>
      <w:lvlJc w:val="left"/>
      <w:pPr>
        <w:ind w:left="1340" w:hanging="440"/>
      </w:pPr>
      <w:rPr>
        <w:rFonts w:ascii="Wingdings" w:hAnsi="Wingdings" w:hint="default"/>
      </w:rPr>
    </w:lvl>
    <w:lvl w:ilvl="2" w:tplc="04090005" w:tentative="1">
      <w:start w:val="1"/>
      <w:numFmt w:val="bullet"/>
      <w:lvlText w:val=""/>
      <w:lvlJc w:val="left"/>
      <w:pPr>
        <w:ind w:left="1780" w:hanging="440"/>
      </w:pPr>
      <w:rPr>
        <w:rFonts w:ascii="Wingdings" w:hAnsi="Wingdings" w:hint="default"/>
      </w:rPr>
    </w:lvl>
    <w:lvl w:ilvl="3" w:tplc="04090001" w:tentative="1">
      <w:start w:val="1"/>
      <w:numFmt w:val="bullet"/>
      <w:lvlText w:val=""/>
      <w:lvlJc w:val="left"/>
      <w:pPr>
        <w:ind w:left="2220" w:hanging="440"/>
      </w:pPr>
      <w:rPr>
        <w:rFonts w:ascii="Wingdings" w:hAnsi="Wingdings" w:hint="default"/>
      </w:rPr>
    </w:lvl>
    <w:lvl w:ilvl="4" w:tplc="04090003" w:tentative="1">
      <w:start w:val="1"/>
      <w:numFmt w:val="bullet"/>
      <w:lvlText w:val=""/>
      <w:lvlJc w:val="left"/>
      <w:pPr>
        <w:ind w:left="2660" w:hanging="440"/>
      </w:pPr>
      <w:rPr>
        <w:rFonts w:ascii="Wingdings" w:hAnsi="Wingdings" w:hint="default"/>
      </w:rPr>
    </w:lvl>
    <w:lvl w:ilvl="5" w:tplc="04090005" w:tentative="1">
      <w:start w:val="1"/>
      <w:numFmt w:val="bullet"/>
      <w:lvlText w:val=""/>
      <w:lvlJc w:val="left"/>
      <w:pPr>
        <w:ind w:left="3100" w:hanging="440"/>
      </w:pPr>
      <w:rPr>
        <w:rFonts w:ascii="Wingdings" w:hAnsi="Wingdings" w:hint="default"/>
      </w:rPr>
    </w:lvl>
    <w:lvl w:ilvl="6" w:tplc="04090001" w:tentative="1">
      <w:start w:val="1"/>
      <w:numFmt w:val="bullet"/>
      <w:lvlText w:val=""/>
      <w:lvlJc w:val="left"/>
      <w:pPr>
        <w:ind w:left="3540" w:hanging="440"/>
      </w:pPr>
      <w:rPr>
        <w:rFonts w:ascii="Wingdings" w:hAnsi="Wingdings" w:hint="default"/>
      </w:rPr>
    </w:lvl>
    <w:lvl w:ilvl="7" w:tplc="04090003" w:tentative="1">
      <w:start w:val="1"/>
      <w:numFmt w:val="bullet"/>
      <w:lvlText w:val=""/>
      <w:lvlJc w:val="left"/>
      <w:pPr>
        <w:ind w:left="3980" w:hanging="440"/>
      </w:pPr>
      <w:rPr>
        <w:rFonts w:ascii="Wingdings" w:hAnsi="Wingdings" w:hint="default"/>
      </w:rPr>
    </w:lvl>
    <w:lvl w:ilvl="8" w:tplc="04090005" w:tentative="1">
      <w:start w:val="1"/>
      <w:numFmt w:val="bullet"/>
      <w:lvlText w:val=""/>
      <w:lvlJc w:val="left"/>
      <w:pPr>
        <w:ind w:left="4420" w:hanging="440"/>
      </w:pPr>
      <w:rPr>
        <w:rFonts w:ascii="Wingdings" w:hAnsi="Wingdings" w:hint="default"/>
      </w:rPr>
    </w:lvl>
  </w:abstractNum>
  <w:abstractNum w:abstractNumId="2" w15:restartNumberingAfterBreak="0">
    <w:nsid w:val="11F0491E"/>
    <w:multiLevelType w:val="multilevel"/>
    <w:tmpl w:val="76B8D08E"/>
    <w:lvl w:ilvl="0">
      <w:start w:val="1"/>
      <w:numFmt w:val="decimal"/>
      <w:lvlText w:val="%1."/>
      <w:lvlJc w:val="left"/>
      <w:pPr>
        <w:ind w:left="776" w:hanging="336"/>
      </w:pPr>
    </w:lvl>
    <w:lvl w:ilvl="1">
      <w:start w:val="1"/>
      <w:numFmt w:val="lowerLetter"/>
      <w:lvlText w:val="%2."/>
      <w:lvlJc w:val="left"/>
      <w:pPr>
        <w:ind w:left="1216" w:hanging="336"/>
      </w:pPr>
    </w:lvl>
    <w:lvl w:ilvl="2">
      <w:start w:val="1"/>
      <w:numFmt w:val="lowerRoman"/>
      <w:lvlText w:val="%3."/>
      <w:lvlJc w:val="left"/>
      <w:pPr>
        <w:ind w:left="1656" w:hanging="336"/>
      </w:pPr>
    </w:lvl>
    <w:lvl w:ilvl="3">
      <w:start w:val="1"/>
      <w:numFmt w:val="decimal"/>
      <w:lvlText w:val="%4."/>
      <w:lvlJc w:val="left"/>
      <w:pPr>
        <w:ind w:left="2096" w:hanging="336"/>
      </w:pPr>
    </w:lvl>
    <w:lvl w:ilvl="4">
      <w:start w:val="1"/>
      <w:numFmt w:val="lowerLetter"/>
      <w:lvlText w:val="%5."/>
      <w:lvlJc w:val="left"/>
      <w:pPr>
        <w:ind w:left="2536" w:hanging="336"/>
      </w:pPr>
    </w:lvl>
    <w:lvl w:ilvl="5">
      <w:start w:val="1"/>
      <w:numFmt w:val="lowerRoman"/>
      <w:lvlText w:val="%6."/>
      <w:lvlJc w:val="left"/>
      <w:pPr>
        <w:ind w:left="2976" w:hanging="336"/>
      </w:pPr>
    </w:lvl>
    <w:lvl w:ilvl="6">
      <w:start w:val="1"/>
      <w:numFmt w:val="decimal"/>
      <w:lvlText w:val="%7."/>
      <w:lvlJc w:val="left"/>
      <w:pPr>
        <w:ind w:left="3416" w:hanging="336"/>
      </w:pPr>
    </w:lvl>
    <w:lvl w:ilvl="7">
      <w:start w:val="1"/>
      <w:numFmt w:val="lowerLetter"/>
      <w:lvlText w:val="%8."/>
      <w:lvlJc w:val="left"/>
      <w:pPr>
        <w:ind w:left="3856" w:hanging="336"/>
      </w:pPr>
    </w:lvl>
    <w:lvl w:ilvl="8">
      <w:start w:val="1"/>
      <w:numFmt w:val="lowerRoman"/>
      <w:lvlText w:val="%9."/>
      <w:lvlJc w:val="left"/>
      <w:pPr>
        <w:ind w:left="4296" w:hanging="336"/>
      </w:pPr>
    </w:lvl>
  </w:abstractNum>
  <w:abstractNum w:abstractNumId="3" w15:restartNumberingAfterBreak="0">
    <w:nsid w:val="19AE67CA"/>
    <w:multiLevelType w:val="hybridMultilevel"/>
    <w:tmpl w:val="68FAD0B4"/>
    <w:lvl w:ilvl="0" w:tplc="E2A0C508">
      <w:start w:val="1"/>
      <w:numFmt w:val="decimal"/>
      <w:lvlText w:val="%1."/>
      <w:lvlJc w:val="left"/>
      <w:pPr>
        <w:ind w:left="820" w:hanging="360"/>
      </w:pPr>
      <w:rPr>
        <w:rFonts w:hint="eastAsia"/>
      </w:rPr>
    </w:lvl>
    <w:lvl w:ilvl="1" w:tplc="04090019" w:tentative="1">
      <w:start w:val="1"/>
      <w:numFmt w:val="lowerLetter"/>
      <w:lvlText w:val="%2)"/>
      <w:lvlJc w:val="left"/>
      <w:pPr>
        <w:ind w:left="1340" w:hanging="440"/>
      </w:pPr>
    </w:lvl>
    <w:lvl w:ilvl="2" w:tplc="0409001B" w:tentative="1">
      <w:start w:val="1"/>
      <w:numFmt w:val="lowerRoman"/>
      <w:lvlText w:val="%3."/>
      <w:lvlJc w:val="right"/>
      <w:pPr>
        <w:ind w:left="1780" w:hanging="440"/>
      </w:pPr>
    </w:lvl>
    <w:lvl w:ilvl="3" w:tplc="0409000F" w:tentative="1">
      <w:start w:val="1"/>
      <w:numFmt w:val="decimal"/>
      <w:lvlText w:val="%4."/>
      <w:lvlJc w:val="left"/>
      <w:pPr>
        <w:ind w:left="2220" w:hanging="440"/>
      </w:pPr>
    </w:lvl>
    <w:lvl w:ilvl="4" w:tplc="04090019" w:tentative="1">
      <w:start w:val="1"/>
      <w:numFmt w:val="lowerLetter"/>
      <w:lvlText w:val="%5)"/>
      <w:lvlJc w:val="left"/>
      <w:pPr>
        <w:ind w:left="2660" w:hanging="440"/>
      </w:pPr>
    </w:lvl>
    <w:lvl w:ilvl="5" w:tplc="0409001B" w:tentative="1">
      <w:start w:val="1"/>
      <w:numFmt w:val="lowerRoman"/>
      <w:lvlText w:val="%6."/>
      <w:lvlJc w:val="right"/>
      <w:pPr>
        <w:ind w:left="3100" w:hanging="440"/>
      </w:pPr>
    </w:lvl>
    <w:lvl w:ilvl="6" w:tplc="0409000F" w:tentative="1">
      <w:start w:val="1"/>
      <w:numFmt w:val="decimal"/>
      <w:lvlText w:val="%7."/>
      <w:lvlJc w:val="left"/>
      <w:pPr>
        <w:ind w:left="3540" w:hanging="440"/>
      </w:pPr>
    </w:lvl>
    <w:lvl w:ilvl="7" w:tplc="04090019" w:tentative="1">
      <w:start w:val="1"/>
      <w:numFmt w:val="lowerLetter"/>
      <w:lvlText w:val="%8)"/>
      <w:lvlJc w:val="left"/>
      <w:pPr>
        <w:ind w:left="3980" w:hanging="440"/>
      </w:pPr>
    </w:lvl>
    <w:lvl w:ilvl="8" w:tplc="0409001B" w:tentative="1">
      <w:start w:val="1"/>
      <w:numFmt w:val="lowerRoman"/>
      <w:lvlText w:val="%9."/>
      <w:lvlJc w:val="right"/>
      <w:pPr>
        <w:ind w:left="4420" w:hanging="440"/>
      </w:pPr>
    </w:lvl>
  </w:abstractNum>
  <w:abstractNum w:abstractNumId="4" w15:restartNumberingAfterBreak="0">
    <w:nsid w:val="262E7E2D"/>
    <w:multiLevelType w:val="multilevel"/>
    <w:tmpl w:val="D6DE821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5" w15:restartNumberingAfterBreak="0">
    <w:nsid w:val="48EE19E4"/>
    <w:multiLevelType w:val="multilevel"/>
    <w:tmpl w:val="D0D62254"/>
    <w:lvl w:ilvl="0">
      <w:start w:val="1"/>
      <w:numFmt w:val="bullet"/>
      <w:lvlText w:val=""/>
      <w:lvlJc w:val="left"/>
      <w:pPr>
        <w:ind w:left="816" w:hanging="336"/>
      </w:pPr>
      <w:rPr>
        <w:rFonts w:ascii="Wingdings" w:eastAsia="Wingdings" w:hAnsi="Wingdings" w:cs="Wingdings" w:hint="default"/>
      </w:rPr>
    </w:lvl>
    <w:lvl w:ilvl="1">
      <w:start w:val="1"/>
      <w:numFmt w:val="bullet"/>
      <w:lvlText w:val="¡"/>
      <w:lvlJc w:val="left"/>
      <w:pPr>
        <w:ind w:left="1256" w:hanging="336"/>
      </w:pPr>
      <w:rPr>
        <w:rFonts w:ascii="Wingdings" w:eastAsia="Wingdings" w:hAnsi="Wingdings" w:cs="Wingdings" w:hint="default"/>
      </w:rPr>
    </w:lvl>
    <w:lvl w:ilvl="2">
      <w:start w:val="1"/>
      <w:numFmt w:val="bullet"/>
      <w:lvlText w:val=""/>
      <w:lvlJc w:val="left"/>
      <w:pPr>
        <w:ind w:left="1696" w:hanging="336"/>
      </w:pPr>
      <w:rPr>
        <w:rFonts w:ascii="Wingdings" w:eastAsia="Wingdings" w:hAnsi="Wingdings" w:cs="Wingdings" w:hint="default"/>
      </w:rPr>
    </w:lvl>
    <w:lvl w:ilvl="3">
      <w:start w:val="1"/>
      <w:numFmt w:val="bullet"/>
      <w:lvlText w:val=""/>
      <w:lvlJc w:val="left"/>
      <w:pPr>
        <w:ind w:left="2136" w:hanging="336"/>
      </w:pPr>
      <w:rPr>
        <w:rFonts w:ascii="Wingdings" w:eastAsia="Wingdings" w:hAnsi="Wingdings" w:cs="Wingdings" w:hint="default"/>
      </w:rPr>
    </w:lvl>
    <w:lvl w:ilvl="4">
      <w:start w:val="1"/>
      <w:numFmt w:val="bullet"/>
      <w:lvlText w:val="¡"/>
      <w:lvlJc w:val="left"/>
      <w:pPr>
        <w:ind w:left="2576" w:hanging="336"/>
      </w:pPr>
      <w:rPr>
        <w:rFonts w:ascii="Wingdings" w:eastAsia="Wingdings" w:hAnsi="Wingdings" w:cs="Wingdings" w:hint="default"/>
      </w:rPr>
    </w:lvl>
    <w:lvl w:ilvl="5">
      <w:start w:val="1"/>
      <w:numFmt w:val="bullet"/>
      <w:lvlText w:val=""/>
      <w:lvlJc w:val="left"/>
      <w:pPr>
        <w:ind w:left="3016" w:hanging="336"/>
      </w:pPr>
      <w:rPr>
        <w:rFonts w:ascii="Wingdings" w:eastAsia="Wingdings" w:hAnsi="Wingdings" w:cs="Wingdings" w:hint="default"/>
      </w:rPr>
    </w:lvl>
    <w:lvl w:ilvl="6">
      <w:start w:val="1"/>
      <w:numFmt w:val="bullet"/>
      <w:lvlText w:val=""/>
      <w:lvlJc w:val="left"/>
      <w:pPr>
        <w:ind w:left="3456" w:hanging="336"/>
      </w:pPr>
      <w:rPr>
        <w:rFonts w:ascii="Wingdings" w:eastAsia="Wingdings" w:hAnsi="Wingdings" w:cs="Wingdings" w:hint="default"/>
      </w:rPr>
    </w:lvl>
    <w:lvl w:ilvl="7">
      <w:start w:val="1"/>
      <w:numFmt w:val="bullet"/>
      <w:lvlText w:val="¡"/>
      <w:lvlJc w:val="left"/>
      <w:pPr>
        <w:ind w:left="3896" w:hanging="336"/>
      </w:pPr>
      <w:rPr>
        <w:rFonts w:ascii="Wingdings" w:eastAsia="Wingdings" w:hAnsi="Wingdings" w:cs="Wingdings" w:hint="default"/>
      </w:rPr>
    </w:lvl>
    <w:lvl w:ilvl="8">
      <w:start w:val="1"/>
      <w:numFmt w:val="bullet"/>
      <w:lvlText w:val=""/>
      <w:lvlJc w:val="left"/>
      <w:pPr>
        <w:ind w:left="4336" w:hanging="336"/>
      </w:pPr>
      <w:rPr>
        <w:rFonts w:ascii="Wingdings" w:eastAsia="Wingdings" w:hAnsi="Wingdings" w:cs="Wingdings" w:hint="default"/>
      </w:rPr>
    </w:lvl>
  </w:abstractNum>
  <w:abstractNum w:abstractNumId="6" w15:restartNumberingAfterBreak="0">
    <w:nsid w:val="4F4F5EE8"/>
    <w:multiLevelType w:val="multilevel"/>
    <w:tmpl w:val="85D483A6"/>
    <w:lvl w:ilvl="0">
      <w:start w:val="1"/>
      <w:numFmt w:val="decimal"/>
      <w:lvlText w:val="%1."/>
      <w:lvlJc w:val="left"/>
      <w:pPr>
        <w:ind w:left="776" w:hanging="336"/>
      </w:pPr>
    </w:lvl>
    <w:lvl w:ilvl="1">
      <w:start w:val="1"/>
      <w:numFmt w:val="lowerLetter"/>
      <w:lvlText w:val="%2."/>
      <w:lvlJc w:val="left"/>
      <w:pPr>
        <w:ind w:left="1216" w:hanging="336"/>
      </w:pPr>
    </w:lvl>
    <w:lvl w:ilvl="2">
      <w:start w:val="1"/>
      <w:numFmt w:val="lowerRoman"/>
      <w:lvlText w:val="%3."/>
      <w:lvlJc w:val="left"/>
      <w:pPr>
        <w:ind w:left="1656" w:hanging="336"/>
      </w:pPr>
    </w:lvl>
    <w:lvl w:ilvl="3">
      <w:start w:val="1"/>
      <w:numFmt w:val="decimal"/>
      <w:lvlText w:val="%4."/>
      <w:lvlJc w:val="left"/>
      <w:pPr>
        <w:ind w:left="2096" w:hanging="336"/>
      </w:pPr>
    </w:lvl>
    <w:lvl w:ilvl="4">
      <w:start w:val="1"/>
      <w:numFmt w:val="lowerLetter"/>
      <w:lvlText w:val="%5."/>
      <w:lvlJc w:val="left"/>
      <w:pPr>
        <w:ind w:left="2536" w:hanging="336"/>
      </w:pPr>
    </w:lvl>
    <w:lvl w:ilvl="5">
      <w:start w:val="1"/>
      <w:numFmt w:val="lowerRoman"/>
      <w:lvlText w:val="%6."/>
      <w:lvlJc w:val="left"/>
      <w:pPr>
        <w:ind w:left="2976" w:hanging="336"/>
      </w:pPr>
    </w:lvl>
    <w:lvl w:ilvl="6">
      <w:start w:val="1"/>
      <w:numFmt w:val="decimal"/>
      <w:lvlText w:val="%7."/>
      <w:lvlJc w:val="left"/>
      <w:pPr>
        <w:ind w:left="3416" w:hanging="336"/>
      </w:pPr>
    </w:lvl>
    <w:lvl w:ilvl="7">
      <w:start w:val="1"/>
      <w:numFmt w:val="lowerLetter"/>
      <w:lvlText w:val="%8."/>
      <w:lvlJc w:val="left"/>
      <w:pPr>
        <w:ind w:left="3856" w:hanging="336"/>
      </w:pPr>
    </w:lvl>
    <w:lvl w:ilvl="8">
      <w:start w:val="1"/>
      <w:numFmt w:val="lowerRoman"/>
      <w:lvlText w:val="%9."/>
      <w:lvlJc w:val="left"/>
      <w:pPr>
        <w:ind w:left="4296" w:hanging="336"/>
      </w:pPr>
    </w:lvl>
  </w:abstractNum>
  <w:abstractNum w:abstractNumId="7" w15:restartNumberingAfterBreak="0">
    <w:nsid w:val="5AB776B5"/>
    <w:multiLevelType w:val="multilevel"/>
    <w:tmpl w:val="8E40B70E"/>
    <w:lvl w:ilvl="0">
      <w:start w:val="1"/>
      <w:numFmt w:val="decimal"/>
      <w:lvlText w:val="%1."/>
      <w:lvlJc w:val="left"/>
      <w:pPr>
        <w:ind w:left="816" w:hanging="336"/>
      </w:pPr>
    </w:lvl>
    <w:lvl w:ilvl="1">
      <w:start w:val="1"/>
      <w:numFmt w:val="lowerLetter"/>
      <w:lvlText w:val="%2."/>
      <w:lvlJc w:val="left"/>
      <w:pPr>
        <w:ind w:left="1256" w:hanging="336"/>
      </w:pPr>
    </w:lvl>
    <w:lvl w:ilvl="2">
      <w:start w:val="1"/>
      <w:numFmt w:val="lowerRoman"/>
      <w:lvlText w:val="%3."/>
      <w:lvlJc w:val="left"/>
      <w:pPr>
        <w:ind w:left="1696" w:hanging="336"/>
      </w:pPr>
    </w:lvl>
    <w:lvl w:ilvl="3">
      <w:start w:val="1"/>
      <w:numFmt w:val="decimal"/>
      <w:lvlText w:val="%4."/>
      <w:lvlJc w:val="left"/>
      <w:pPr>
        <w:ind w:left="2136" w:hanging="336"/>
      </w:pPr>
    </w:lvl>
    <w:lvl w:ilvl="4">
      <w:start w:val="1"/>
      <w:numFmt w:val="lowerLetter"/>
      <w:lvlText w:val="%5."/>
      <w:lvlJc w:val="left"/>
      <w:pPr>
        <w:ind w:left="2576" w:hanging="336"/>
      </w:pPr>
    </w:lvl>
    <w:lvl w:ilvl="5">
      <w:start w:val="1"/>
      <w:numFmt w:val="lowerRoman"/>
      <w:lvlText w:val="%6."/>
      <w:lvlJc w:val="left"/>
      <w:pPr>
        <w:ind w:left="3016" w:hanging="336"/>
      </w:pPr>
    </w:lvl>
    <w:lvl w:ilvl="6">
      <w:start w:val="1"/>
      <w:numFmt w:val="decimal"/>
      <w:lvlText w:val="%7."/>
      <w:lvlJc w:val="left"/>
      <w:pPr>
        <w:ind w:left="3456" w:hanging="336"/>
      </w:pPr>
    </w:lvl>
    <w:lvl w:ilvl="7">
      <w:start w:val="1"/>
      <w:numFmt w:val="lowerLetter"/>
      <w:lvlText w:val="%8."/>
      <w:lvlJc w:val="left"/>
      <w:pPr>
        <w:ind w:left="3896" w:hanging="336"/>
      </w:pPr>
    </w:lvl>
    <w:lvl w:ilvl="8">
      <w:start w:val="1"/>
      <w:numFmt w:val="lowerRoman"/>
      <w:lvlText w:val="%9."/>
      <w:lvlJc w:val="left"/>
      <w:pPr>
        <w:ind w:left="4336" w:hanging="336"/>
      </w:pPr>
    </w:lvl>
  </w:abstractNum>
  <w:abstractNum w:abstractNumId="8" w15:restartNumberingAfterBreak="0">
    <w:nsid w:val="68FA04A1"/>
    <w:multiLevelType w:val="hybridMultilevel"/>
    <w:tmpl w:val="080C03C2"/>
    <w:lvl w:ilvl="0" w:tplc="4EA0BD76">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763069C4"/>
    <w:multiLevelType w:val="multilevel"/>
    <w:tmpl w:val="C25CC62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0" w15:restartNumberingAfterBreak="0">
    <w:nsid w:val="78D2718C"/>
    <w:multiLevelType w:val="multilevel"/>
    <w:tmpl w:val="8D0A2DD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1" w15:restartNumberingAfterBreak="0">
    <w:nsid w:val="7EF5421A"/>
    <w:multiLevelType w:val="multilevel"/>
    <w:tmpl w:val="8700A95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rPr>
        <w:rFonts w:ascii="宋体" w:eastAsia="宋体" w:hAnsi="宋体" w:cs="微软雅黑"/>
      </w:r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num w:numId="1" w16cid:durableId="204148812">
    <w:abstractNumId w:val="7"/>
  </w:num>
  <w:num w:numId="2" w16cid:durableId="1233003556">
    <w:abstractNumId w:val="9"/>
  </w:num>
  <w:num w:numId="3" w16cid:durableId="1411926149">
    <w:abstractNumId w:val="6"/>
  </w:num>
  <w:num w:numId="4" w16cid:durableId="1592660789">
    <w:abstractNumId w:val="4"/>
  </w:num>
  <w:num w:numId="5" w16cid:durableId="1998067499">
    <w:abstractNumId w:val="10"/>
  </w:num>
  <w:num w:numId="6" w16cid:durableId="649988500">
    <w:abstractNumId w:val="0"/>
  </w:num>
  <w:num w:numId="7" w16cid:durableId="2112045746">
    <w:abstractNumId w:val="2"/>
  </w:num>
  <w:num w:numId="8" w16cid:durableId="48039710">
    <w:abstractNumId w:val="5"/>
  </w:num>
  <w:num w:numId="9" w16cid:durableId="1068377708">
    <w:abstractNumId w:val="8"/>
  </w:num>
  <w:num w:numId="10" w16cid:durableId="56712345">
    <w:abstractNumId w:val="1"/>
  </w:num>
  <w:num w:numId="11" w16cid:durableId="1775665089">
    <w:abstractNumId w:val="3"/>
  </w:num>
  <w:num w:numId="12" w16cid:durableId="81364362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子杰 承">
    <w15:presenceInfo w15:providerId="Windows Live" w15:userId="8767844392230d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23F"/>
    <w:rsid w:val="0002395B"/>
    <w:rsid w:val="00135D16"/>
    <w:rsid w:val="00184827"/>
    <w:rsid w:val="001B3526"/>
    <w:rsid w:val="002F608F"/>
    <w:rsid w:val="00362728"/>
    <w:rsid w:val="0047123F"/>
    <w:rsid w:val="00661603"/>
    <w:rsid w:val="00AA022C"/>
    <w:rsid w:val="00C04CF4"/>
    <w:rsid w:val="00D2606D"/>
    <w:rsid w:val="00EC742C"/>
    <w:rsid w:val="00FB0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90EEF"/>
  <w15:docId w15:val="{D7DF3AF8-8D5B-5C4B-88CA-36EAB9640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paragraph" w:styleId="5">
    <w:name w:val="heading 5"/>
    <w:basedOn w:val="a"/>
    <w:next w:val="a"/>
    <w:uiPriority w:val="9"/>
    <w:qFormat/>
    <w:pPr>
      <w:keepNext/>
      <w:keepLines/>
      <w:spacing w:before="0" w:after="0" w:line="408" w:lineRule="auto"/>
      <w:outlineLvl w:val="4"/>
    </w:pPr>
    <w:rPr>
      <w:b/>
      <w:bCs/>
      <w:color w:val="1A1A1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9"/>
    <w:qFormat/>
    <w:pPr>
      <w:keepNext/>
      <w:keepLines/>
      <w:spacing w:before="0" w:after="0" w:line="408" w:lineRule="auto"/>
      <w:jc w:val="center"/>
      <w:outlineLvl w:val="0"/>
    </w:pPr>
    <w:rPr>
      <w:b/>
      <w:bCs/>
      <w:color w:val="1A1A1A"/>
      <w:sz w:val="48"/>
      <w:szCs w:val="48"/>
    </w:rPr>
  </w:style>
  <w:style w:type="character" w:styleId="a4">
    <w:name w:val="Hyperlink"/>
    <w:basedOn w:val="a0"/>
    <w:uiPriority w:val="99"/>
    <w:unhideWhenUsed/>
    <w:rPr>
      <w:color w:val="0563C1" w:themeColor="hyperlink"/>
      <w:u w:val="single"/>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table" w:styleId="a5">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table" w:customStyle="1" w:styleId="DocTableColumn1st">
    <w:name w:val="Doc Table Column 1st"/>
    <w:basedOn w:val="a5"/>
    <w:uiPriority w:val="50"/>
    <w:rsid w:val="00EA4D8C"/>
    <w:tblPr>
      <w:tblStyleRowBandSize w:val="1"/>
      <w:tblStyleColBandSize w:val="1"/>
    </w:tblPr>
    <w:tblStylePr w:type="firstRow">
      <w:rPr>
        <w:b/>
        <w:bCs/>
        <w:color w:val="FFFFFF"/>
      </w:rPr>
      <w:tblPr/>
      <w:tcPr>
        <w:shd w:val="clear" w:color="auto" w:fill="485368"/>
      </w:tcPr>
    </w:tblStylePr>
    <w:tblStylePr w:type="firstCol">
      <w:tblPr/>
      <w:tcPr>
        <w:shd w:val="clear" w:color="auto" w:fill="F3F5F7"/>
      </w:tcPr>
    </w:tblStylePr>
  </w:style>
  <w:style w:type="character" w:customStyle="1" w:styleId="melo-codeblock-Base-theme-char">
    <w:name w:val="melo-codeblock-Base-theme-char"/>
    <w:rPr>
      <w:rFonts w:ascii="Monaco" w:eastAsia="Monaco" w:hAnsi="Monaco" w:cs="Monaco"/>
      <w:color w:val="000000"/>
      <w:sz w:val="21"/>
    </w:rPr>
  </w:style>
  <w:style w:type="table" w:customStyle="1" w:styleId="DocTableBand3rd">
    <w:name w:val="Doc Table Band 3rd"/>
    <w:basedOn w:val="a5"/>
    <w:uiPriority w:val="49"/>
    <w:rsid w:val="00186440"/>
    <w:tblPr>
      <w:tblStyleRowBandSize w:val="1"/>
      <w:tblStyleColBandSize w:val="1"/>
    </w:tblPr>
    <w:tblStylePr w:type="firstRow">
      <w:rPr>
        <w:b/>
        <w:bCs/>
        <w:color w:val="FFFFFF"/>
      </w:rPr>
      <w:tblPr/>
      <w:tcPr>
        <w:shd w:val="clear" w:color="auto" w:fill="319B62"/>
      </w:tcPr>
    </w:tblStylePr>
    <w:tblStylePr w:type="band2Horz">
      <w:tblPr/>
      <w:tcPr>
        <w:shd w:val="clear" w:color="auto" w:fill="EAFAF1"/>
      </w:tcPr>
    </w:tblStylePr>
  </w:style>
  <w:style w:type="table" w:customStyle="1" w:styleId="DocTableBand1st">
    <w:name w:val="Doc Table Band 1st"/>
    <w:basedOn w:val="a5"/>
    <w:uiPriority w:val="49"/>
    <w:rsid w:val="00186440"/>
    <w:tblPr>
      <w:tblStyleRowBandSize w:val="1"/>
      <w:tblStyleColBandSize w:val="1"/>
    </w:tblPr>
    <w:tblStylePr w:type="firstRow">
      <w:rPr>
        <w:b/>
        <w:bCs/>
        <w:color w:val="FFFFFF"/>
      </w:rPr>
      <w:tblPr/>
      <w:tcPr>
        <w:shd w:val="clear" w:color="auto" w:fill="485368"/>
      </w:tcPr>
    </w:tblStylePr>
    <w:tblStylePr w:type="band2Horz">
      <w:tblPr/>
      <w:tcPr>
        <w:shd w:val="clear" w:color="auto" w:fill="F3F5F7"/>
      </w:tcPr>
    </w:tblStylePr>
  </w:style>
  <w:style w:type="paragraph" w:styleId="TOC">
    <w:name w:val="TOC Heading"/>
    <w:basedOn w:val="1"/>
    <w:next w:val="a"/>
    <w:uiPriority w:val="39"/>
    <w:unhideWhenUsed/>
    <w:qFormat/>
    <w:rsid w:val="001B3526"/>
    <w:pPr>
      <w:widowControl/>
      <w:snapToGrid/>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661603"/>
    <w:pPr>
      <w:tabs>
        <w:tab w:val="right" w:leader="dot" w:pos="9061"/>
      </w:tabs>
      <w:spacing w:before="120" w:after="120"/>
      <w:jc w:val="center"/>
    </w:pPr>
    <w:rPr>
      <w:rFonts w:eastAsiaTheme="minorHAnsi"/>
      <w:b/>
      <w:bCs/>
      <w:caps/>
      <w:sz w:val="20"/>
      <w:szCs w:val="20"/>
    </w:rPr>
  </w:style>
  <w:style w:type="paragraph" w:styleId="TOC2">
    <w:name w:val="toc 2"/>
    <w:basedOn w:val="a"/>
    <w:next w:val="a"/>
    <w:autoRedefine/>
    <w:uiPriority w:val="39"/>
    <w:unhideWhenUsed/>
    <w:rsid w:val="001B3526"/>
    <w:pPr>
      <w:spacing w:before="0" w:after="0"/>
      <w:ind w:left="220"/>
    </w:pPr>
    <w:rPr>
      <w:rFonts w:eastAsiaTheme="minorHAnsi"/>
      <w:smallCaps/>
      <w:sz w:val="20"/>
      <w:szCs w:val="20"/>
    </w:rPr>
  </w:style>
  <w:style w:type="paragraph" w:styleId="TOC3">
    <w:name w:val="toc 3"/>
    <w:basedOn w:val="a"/>
    <w:next w:val="a"/>
    <w:autoRedefine/>
    <w:uiPriority w:val="39"/>
    <w:unhideWhenUsed/>
    <w:rsid w:val="001B3526"/>
    <w:pPr>
      <w:spacing w:before="0" w:after="0"/>
      <w:ind w:left="440"/>
    </w:pPr>
    <w:rPr>
      <w:rFonts w:eastAsiaTheme="minorHAnsi"/>
      <w:i/>
      <w:iCs/>
      <w:sz w:val="20"/>
      <w:szCs w:val="20"/>
    </w:rPr>
  </w:style>
  <w:style w:type="paragraph" w:styleId="TOC4">
    <w:name w:val="toc 4"/>
    <w:basedOn w:val="a"/>
    <w:next w:val="a"/>
    <w:autoRedefine/>
    <w:uiPriority w:val="39"/>
    <w:semiHidden/>
    <w:unhideWhenUsed/>
    <w:rsid w:val="001B3526"/>
    <w:pPr>
      <w:spacing w:before="0" w:after="0"/>
      <w:ind w:left="660"/>
    </w:pPr>
    <w:rPr>
      <w:rFonts w:eastAsiaTheme="minorHAnsi"/>
      <w:sz w:val="18"/>
      <w:szCs w:val="18"/>
    </w:rPr>
  </w:style>
  <w:style w:type="paragraph" w:styleId="TOC5">
    <w:name w:val="toc 5"/>
    <w:basedOn w:val="a"/>
    <w:next w:val="a"/>
    <w:autoRedefine/>
    <w:uiPriority w:val="39"/>
    <w:semiHidden/>
    <w:unhideWhenUsed/>
    <w:rsid w:val="001B3526"/>
    <w:pPr>
      <w:spacing w:before="0" w:after="0"/>
      <w:ind w:left="880"/>
    </w:pPr>
    <w:rPr>
      <w:rFonts w:eastAsiaTheme="minorHAnsi"/>
      <w:sz w:val="18"/>
      <w:szCs w:val="18"/>
    </w:rPr>
  </w:style>
  <w:style w:type="paragraph" w:styleId="TOC6">
    <w:name w:val="toc 6"/>
    <w:basedOn w:val="a"/>
    <w:next w:val="a"/>
    <w:autoRedefine/>
    <w:uiPriority w:val="39"/>
    <w:semiHidden/>
    <w:unhideWhenUsed/>
    <w:rsid w:val="001B3526"/>
    <w:pPr>
      <w:spacing w:before="0" w:after="0"/>
      <w:ind w:left="1100"/>
    </w:pPr>
    <w:rPr>
      <w:rFonts w:eastAsiaTheme="minorHAnsi"/>
      <w:sz w:val="18"/>
      <w:szCs w:val="18"/>
    </w:rPr>
  </w:style>
  <w:style w:type="paragraph" w:styleId="TOC7">
    <w:name w:val="toc 7"/>
    <w:basedOn w:val="a"/>
    <w:next w:val="a"/>
    <w:autoRedefine/>
    <w:uiPriority w:val="39"/>
    <w:semiHidden/>
    <w:unhideWhenUsed/>
    <w:rsid w:val="001B3526"/>
    <w:pPr>
      <w:spacing w:before="0" w:after="0"/>
      <w:ind w:left="1320"/>
    </w:pPr>
    <w:rPr>
      <w:rFonts w:eastAsiaTheme="minorHAnsi"/>
      <w:sz w:val="18"/>
      <w:szCs w:val="18"/>
    </w:rPr>
  </w:style>
  <w:style w:type="paragraph" w:styleId="TOC8">
    <w:name w:val="toc 8"/>
    <w:basedOn w:val="a"/>
    <w:next w:val="a"/>
    <w:autoRedefine/>
    <w:uiPriority w:val="39"/>
    <w:semiHidden/>
    <w:unhideWhenUsed/>
    <w:rsid w:val="001B3526"/>
    <w:pPr>
      <w:spacing w:before="0" w:after="0"/>
      <w:ind w:left="1540"/>
    </w:pPr>
    <w:rPr>
      <w:rFonts w:eastAsiaTheme="minorHAnsi"/>
      <w:sz w:val="18"/>
      <w:szCs w:val="18"/>
    </w:rPr>
  </w:style>
  <w:style w:type="paragraph" w:styleId="TOC9">
    <w:name w:val="toc 9"/>
    <w:basedOn w:val="a"/>
    <w:next w:val="a"/>
    <w:autoRedefine/>
    <w:uiPriority w:val="39"/>
    <w:semiHidden/>
    <w:unhideWhenUsed/>
    <w:rsid w:val="001B3526"/>
    <w:pPr>
      <w:spacing w:before="0" w:after="0"/>
      <w:ind w:left="1760"/>
    </w:pPr>
    <w:rPr>
      <w:rFonts w:eastAsiaTheme="minorHAnsi"/>
      <w:sz w:val="18"/>
      <w:szCs w:val="18"/>
    </w:rPr>
  </w:style>
  <w:style w:type="paragraph" w:styleId="a6">
    <w:name w:val="List Paragraph"/>
    <w:basedOn w:val="a"/>
    <w:uiPriority w:val="34"/>
    <w:qFormat/>
    <w:rsid w:val="001B3526"/>
    <w:pPr>
      <w:ind w:firstLineChars="200" w:firstLine="420"/>
    </w:pPr>
  </w:style>
  <w:style w:type="paragraph" w:styleId="a7">
    <w:name w:val="header"/>
    <w:basedOn w:val="a"/>
    <w:link w:val="a8"/>
    <w:uiPriority w:val="99"/>
    <w:unhideWhenUsed/>
    <w:rsid w:val="002F608F"/>
    <w:pPr>
      <w:tabs>
        <w:tab w:val="center" w:pos="4153"/>
        <w:tab w:val="right" w:pos="8306"/>
      </w:tabs>
      <w:spacing w:line="240" w:lineRule="auto"/>
      <w:jc w:val="center"/>
    </w:pPr>
    <w:rPr>
      <w:sz w:val="18"/>
      <w:szCs w:val="18"/>
    </w:rPr>
  </w:style>
  <w:style w:type="character" w:customStyle="1" w:styleId="a8">
    <w:name w:val="页眉 字符"/>
    <w:basedOn w:val="a0"/>
    <w:link w:val="a7"/>
    <w:uiPriority w:val="99"/>
    <w:rsid w:val="002F608F"/>
    <w:rPr>
      <w:sz w:val="18"/>
      <w:szCs w:val="18"/>
    </w:rPr>
  </w:style>
  <w:style w:type="paragraph" w:styleId="a9">
    <w:name w:val="footer"/>
    <w:basedOn w:val="a"/>
    <w:link w:val="aa"/>
    <w:uiPriority w:val="99"/>
    <w:unhideWhenUsed/>
    <w:rsid w:val="002F608F"/>
    <w:pPr>
      <w:tabs>
        <w:tab w:val="center" w:pos="4153"/>
        <w:tab w:val="right" w:pos="8306"/>
      </w:tabs>
      <w:spacing w:line="240" w:lineRule="auto"/>
    </w:pPr>
    <w:rPr>
      <w:sz w:val="18"/>
      <w:szCs w:val="18"/>
    </w:rPr>
  </w:style>
  <w:style w:type="character" w:customStyle="1" w:styleId="aa">
    <w:name w:val="页脚 字符"/>
    <w:basedOn w:val="a0"/>
    <w:link w:val="a9"/>
    <w:uiPriority w:val="99"/>
    <w:rsid w:val="002F608F"/>
    <w:rPr>
      <w:sz w:val="18"/>
      <w:szCs w:val="18"/>
    </w:rPr>
  </w:style>
  <w:style w:type="paragraph" w:styleId="ab">
    <w:name w:val="caption"/>
    <w:basedOn w:val="a"/>
    <w:next w:val="a"/>
    <w:uiPriority w:val="35"/>
    <w:unhideWhenUsed/>
    <w:qFormat/>
    <w:rsid w:val="002F608F"/>
    <w:rPr>
      <w:rFonts w:asciiTheme="majorHAnsi" w:eastAsia="黑体" w:hAnsiTheme="majorHAnsi" w:cstheme="majorBidi"/>
      <w:sz w:val="20"/>
      <w:szCs w:val="20"/>
    </w:rPr>
  </w:style>
  <w:style w:type="character" w:styleId="ac">
    <w:name w:val="FollowedHyperlink"/>
    <w:basedOn w:val="a0"/>
    <w:uiPriority w:val="99"/>
    <w:semiHidden/>
    <w:unhideWhenUsed/>
    <w:rsid w:val="002F608F"/>
    <w:rPr>
      <w:color w:val="954F72" w:themeColor="followedHyperlink"/>
      <w:u w:val="single"/>
    </w:rPr>
  </w:style>
  <w:style w:type="character" w:styleId="ad">
    <w:name w:val="Unresolved Mention"/>
    <w:basedOn w:val="a0"/>
    <w:uiPriority w:val="99"/>
    <w:semiHidden/>
    <w:unhideWhenUsed/>
    <w:rsid w:val="002F608F"/>
    <w:rPr>
      <w:color w:val="605E5C"/>
      <w:shd w:val="clear" w:color="auto" w:fill="E1DFDD"/>
    </w:rPr>
  </w:style>
  <w:style w:type="character" w:styleId="ae">
    <w:name w:val="Placeholder Text"/>
    <w:basedOn w:val="a0"/>
    <w:uiPriority w:val="99"/>
    <w:semiHidden/>
    <w:rsid w:val="00EC742C"/>
    <w:rPr>
      <w:color w:val="808080"/>
    </w:rPr>
  </w:style>
  <w:style w:type="paragraph" w:styleId="af">
    <w:name w:val="Revision"/>
    <w:hidden/>
    <w:uiPriority w:val="99"/>
    <w:semiHidden/>
    <w:rsid w:val="00362728"/>
    <w:pPr>
      <w:snapToGrid/>
      <w:spacing w:before="0" w:after="0" w:line="240" w:lineRule="auto"/>
    </w:pPr>
  </w:style>
  <w:style w:type="character" w:styleId="af0">
    <w:name w:val="annotation reference"/>
    <w:basedOn w:val="a0"/>
    <w:uiPriority w:val="99"/>
    <w:semiHidden/>
    <w:unhideWhenUsed/>
    <w:rsid w:val="00AA022C"/>
    <w:rPr>
      <w:sz w:val="21"/>
      <w:szCs w:val="21"/>
    </w:rPr>
  </w:style>
  <w:style w:type="paragraph" w:styleId="af1">
    <w:name w:val="annotation text"/>
    <w:basedOn w:val="a"/>
    <w:link w:val="af2"/>
    <w:uiPriority w:val="99"/>
    <w:semiHidden/>
    <w:unhideWhenUsed/>
    <w:rsid w:val="00AA022C"/>
  </w:style>
  <w:style w:type="character" w:customStyle="1" w:styleId="af2">
    <w:name w:val="批注文字 字符"/>
    <w:basedOn w:val="a0"/>
    <w:link w:val="af1"/>
    <w:uiPriority w:val="99"/>
    <w:semiHidden/>
    <w:rsid w:val="00AA022C"/>
  </w:style>
  <w:style w:type="paragraph" w:styleId="af3">
    <w:name w:val="annotation subject"/>
    <w:basedOn w:val="af1"/>
    <w:next w:val="af1"/>
    <w:link w:val="af4"/>
    <w:uiPriority w:val="99"/>
    <w:semiHidden/>
    <w:unhideWhenUsed/>
    <w:rsid w:val="00AA022C"/>
    <w:rPr>
      <w:b/>
      <w:bCs/>
    </w:rPr>
  </w:style>
  <w:style w:type="character" w:customStyle="1" w:styleId="af4">
    <w:name w:val="批注主题 字符"/>
    <w:basedOn w:val="af2"/>
    <w:link w:val="af3"/>
    <w:uiPriority w:val="99"/>
    <w:semiHidden/>
    <w:rsid w:val="00AA022C"/>
    <w:rPr>
      <w:b/>
      <w:bCs/>
    </w:rPr>
  </w:style>
  <w:style w:type="paragraph" w:styleId="af5">
    <w:name w:val="No Spacing"/>
    <w:uiPriority w:val="1"/>
    <w:qFormat/>
    <w:rsid w:val="00661603"/>
    <w:pPr>
      <w:widowControl w:val="0"/>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comments" Target="comments.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30D93-2E2C-9048-BE19-03647425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26</Pages>
  <Words>2650</Words>
  <Characters>15110</Characters>
  <Application>Microsoft Office Word</Application>
  <DocSecurity>0</DocSecurity>
  <Lines>125</Lines>
  <Paragraphs>35</Paragraphs>
  <ScaleCrop>false</ScaleCrop>
  <Company/>
  <LinksUpToDate>false</LinksUpToDate>
  <CharactersWithSpaces>17725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子杰 承</cp:lastModifiedBy>
  <cp:revision>6</cp:revision>
  <dcterms:created xsi:type="dcterms:W3CDTF">2023-05-09T10:00:00Z</dcterms:created>
  <dcterms:modified xsi:type="dcterms:W3CDTF">2023-05-09T11:25:00Z</dcterms:modified>
</cp:coreProperties>
</file>